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9BFE8" w14:textId="77777777" w:rsidR="00003812" w:rsidRPr="009E476C" w:rsidRDefault="00003812" w:rsidP="00C61A1E">
      <w:pPr>
        <w:rPr>
          <w:lang w:val="en-US"/>
        </w:rPr>
      </w:pPr>
    </w:p>
    <w:p w14:paraId="2BF3EDF1" w14:textId="77777777" w:rsidR="00F73029" w:rsidRPr="009E476C" w:rsidRDefault="003F0EAE" w:rsidP="007966FB">
      <w:pPr>
        <w:rPr>
          <w:b/>
          <w:sz w:val="28"/>
          <w:szCs w:val="28"/>
          <w:lang w:val="en-US"/>
        </w:rPr>
      </w:pPr>
      <w:r>
        <w:rPr>
          <w:sz w:val="28"/>
          <w:szCs w:val="28"/>
          <w:lang w:val="en-US"/>
        </w:rPr>
        <w:t>Biobased Hybrid Latexes – A Case Study with Agricultural Based Waterborne Polyurethanes</w:t>
      </w:r>
    </w:p>
    <w:p w14:paraId="47FBF50A" w14:textId="77777777" w:rsidR="002F5508" w:rsidRPr="009E476C" w:rsidRDefault="002F5508" w:rsidP="002F5508">
      <w:pPr>
        <w:pStyle w:val="Title1"/>
        <w:rPr>
          <w:sz w:val="28"/>
          <w:szCs w:val="28"/>
        </w:rPr>
      </w:pPr>
    </w:p>
    <w:p w14:paraId="27F46D35" w14:textId="77777777" w:rsidR="003F3789" w:rsidRPr="009E476C" w:rsidRDefault="003F3789" w:rsidP="00F73029">
      <w:pPr>
        <w:pStyle w:val="AuthorsFull"/>
      </w:pPr>
      <w:r w:rsidRPr="009E476C">
        <w:rPr>
          <w:i w:val="0"/>
        </w:rPr>
        <w:t xml:space="preserve">Thomas F. Garrison, Mahendra Thunga, </w:t>
      </w:r>
      <w:r w:rsidR="00783A26" w:rsidRPr="009E476C">
        <w:rPr>
          <w:i w:val="0"/>
        </w:rPr>
        <w:t>Daniel P. Pfister</w:t>
      </w:r>
      <w:r w:rsidR="00783A26">
        <w:rPr>
          <w:i w:val="0"/>
        </w:rPr>
        <w:t>,</w:t>
      </w:r>
      <w:r w:rsidR="00783A26" w:rsidRPr="009E476C">
        <w:rPr>
          <w:i w:val="0"/>
        </w:rPr>
        <w:t xml:space="preserve"> </w:t>
      </w:r>
      <w:r w:rsidRPr="009E476C">
        <w:rPr>
          <w:i w:val="0"/>
        </w:rPr>
        <w:t>Michael R. Kessler,</w:t>
      </w:r>
      <w:r w:rsidR="004D0859" w:rsidRPr="009E476C">
        <w:rPr>
          <w:i w:val="0"/>
        </w:rPr>
        <w:t xml:space="preserve">* </w:t>
      </w:r>
      <w:r w:rsidRPr="009E476C">
        <w:rPr>
          <w:i w:val="0"/>
        </w:rPr>
        <w:t>Richard C. Larock</w:t>
      </w:r>
      <w:r w:rsidR="004D0859" w:rsidRPr="009E476C">
        <w:rPr>
          <w:i w:val="0"/>
        </w:rPr>
        <w:t>*</w:t>
      </w:r>
    </w:p>
    <w:p w14:paraId="670E454C" w14:textId="77777777" w:rsidR="00B91B61" w:rsidRPr="009E476C" w:rsidRDefault="00B91B61" w:rsidP="00B91B61">
      <w:pPr>
        <w:pStyle w:val="AuthorsFull"/>
      </w:pPr>
    </w:p>
    <w:p w14:paraId="2985538C" w14:textId="77777777" w:rsidR="0065383F" w:rsidRPr="009E476C" w:rsidRDefault="0065383F" w:rsidP="0065383F">
      <w:pPr>
        <w:rPr>
          <w:lang w:val="en-US"/>
        </w:rPr>
      </w:pPr>
      <w:r w:rsidRPr="009E476C">
        <w:rPr>
          <w:lang w:val="en-US"/>
        </w:rPr>
        <w:t>–––––––––</w:t>
      </w:r>
    </w:p>
    <w:p w14:paraId="7AE2DAA7" w14:textId="77777777" w:rsidR="0065383F" w:rsidRPr="009E476C" w:rsidRDefault="0065383F" w:rsidP="0065383F">
      <w:pPr>
        <w:pStyle w:val="Addresses"/>
      </w:pPr>
    </w:p>
    <w:p w14:paraId="6BEB2CBB" w14:textId="77777777" w:rsidR="0065383F" w:rsidRPr="009E476C" w:rsidRDefault="00C02845" w:rsidP="0065383F">
      <w:pPr>
        <w:pStyle w:val="Addresses"/>
      </w:pPr>
      <w:r>
        <w:t xml:space="preserve">Dr. </w:t>
      </w:r>
      <w:r w:rsidR="0065383F" w:rsidRPr="009E476C">
        <w:t xml:space="preserve">Thomas F. Garrison, Dr. Daniel P. Pfister, Prof. Richard C. Larock </w:t>
      </w:r>
    </w:p>
    <w:p w14:paraId="381FE9B6" w14:textId="77777777" w:rsidR="0065383F" w:rsidRPr="009E476C" w:rsidRDefault="0065383F" w:rsidP="0065383F">
      <w:pPr>
        <w:pStyle w:val="Addresses"/>
      </w:pPr>
      <w:r w:rsidRPr="009E476C">
        <w:t xml:space="preserve">Department of Chemistry, Iowa State University, 50011 Ames, IA, USA </w:t>
      </w:r>
    </w:p>
    <w:p w14:paraId="3B55B49F" w14:textId="77777777" w:rsidR="0065383F" w:rsidRPr="009E476C" w:rsidRDefault="0065383F" w:rsidP="0065383F">
      <w:pPr>
        <w:pStyle w:val="Addresses"/>
      </w:pPr>
      <w:r w:rsidRPr="009E476C">
        <w:t>E-mail: larock@iastate.edu</w:t>
      </w:r>
    </w:p>
    <w:p w14:paraId="61FF18DE" w14:textId="77777777" w:rsidR="0065383F" w:rsidRPr="009E476C" w:rsidRDefault="0065383F" w:rsidP="0065383F">
      <w:pPr>
        <w:pStyle w:val="Addresses"/>
      </w:pPr>
    </w:p>
    <w:p w14:paraId="1269E613" w14:textId="77777777" w:rsidR="0065383F" w:rsidRPr="009E476C" w:rsidRDefault="0065383F" w:rsidP="0065383F">
      <w:pPr>
        <w:pStyle w:val="Addresses"/>
      </w:pPr>
      <w:r w:rsidRPr="009E476C">
        <w:t>Dr. Mahendra Thunga, Prof. Michael R. Kessler</w:t>
      </w:r>
      <w:r w:rsidRPr="009E476C">
        <w:br/>
        <w:t xml:space="preserve">Department of Materials Science and Engineering, Iowa State University, 50011 Ames, IA, USA </w:t>
      </w:r>
    </w:p>
    <w:p w14:paraId="03AC3030" w14:textId="77777777" w:rsidR="0065383F" w:rsidRPr="009E476C" w:rsidRDefault="0065383F" w:rsidP="0065383F">
      <w:pPr>
        <w:pStyle w:val="Addresses"/>
      </w:pPr>
      <w:r w:rsidRPr="009E476C">
        <w:t>Email: mkessler@iastate.edu</w:t>
      </w:r>
    </w:p>
    <w:p w14:paraId="7FC14746" w14:textId="77777777" w:rsidR="0065383F" w:rsidRPr="009E476C" w:rsidRDefault="0065383F" w:rsidP="0065383F">
      <w:pPr>
        <w:pStyle w:val="Addresses"/>
      </w:pPr>
    </w:p>
    <w:p w14:paraId="34D83E38" w14:textId="77777777" w:rsidR="0065383F" w:rsidRPr="009E476C" w:rsidRDefault="0065383F" w:rsidP="0065383F">
      <w:pPr>
        <w:pStyle w:val="Addresses"/>
      </w:pPr>
      <w:r w:rsidRPr="009E476C">
        <w:t>Prof. Michael R. Kessler</w:t>
      </w:r>
    </w:p>
    <w:p w14:paraId="66D7B27F" w14:textId="77777777" w:rsidR="0065383F" w:rsidRPr="009E476C" w:rsidRDefault="0065383F" w:rsidP="0065383F">
      <w:pPr>
        <w:pStyle w:val="Addresses"/>
      </w:pPr>
      <w:r w:rsidRPr="009E476C">
        <w:t xml:space="preserve">Department of Mechanical Engineering, Iowa State University, 50011 Ames, IA, USA </w:t>
      </w:r>
    </w:p>
    <w:p w14:paraId="7BE7AF43" w14:textId="77777777" w:rsidR="0065383F" w:rsidRPr="009E476C" w:rsidRDefault="0065383F" w:rsidP="0065383F">
      <w:pPr>
        <w:pStyle w:val="Addresses"/>
      </w:pPr>
    </w:p>
    <w:p w14:paraId="023BAA95" w14:textId="77777777" w:rsidR="0065383F" w:rsidRPr="009E476C" w:rsidRDefault="009809A0" w:rsidP="0065383F">
      <w:pPr>
        <w:pStyle w:val="Addresses"/>
      </w:pPr>
      <w:r w:rsidRPr="009E476C">
        <w:t>Prof</w:t>
      </w:r>
      <w:r w:rsidR="0065383F" w:rsidRPr="009E476C">
        <w:t>. Michael R. Kessler</w:t>
      </w:r>
    </w:p>
    <w:p w14:paraId="460BD8BD" w14:textId="77777777" w:rsidR="0065383F" w:rsidRPr="009E476C" w:rsidRDefault="0065383F" w:rsidP="0065383F">
      <w:pPr>
        <w:pStyle w:val="Addresses"/>
      </w:pPr>
      <w:r w:rsidRPr="009E476C">
        <w:t xml:space="preserve">Ames Laboratory, US Department of Energy, 50011 Ames, IA, USA </w:t>
      </w:r>
    </w:p>
    <w:p w14:paraId="4F86B6DC" w14:textId="77777777" w:rsidR="0065383F" w:rsidRPr="009E476C" w:rsidRDefault="0065383F" w:rsidP="0065383F">
      <w:pPr>
        <w:pStyle w:val="Addresses"/>
      </w:pPr>
      <w:r w:rsidRPr="009E476C">
        <w:t>–––––––––</w:t>
      </w:r>
    </w:p>
    <w:p w14:paraId="7E21EB7D" w14:textId="77777777" w:rsidR="0065383F" w:rsidRPr="009E476C" w:rsidRDefault="0065383F" w:rsidP="00B91B61">
      <w:pPr>
        <w:pStyle w:val="AuthorsFull"/>
        <w:rPr>
          <w:i w:val="0"/>
        </w:rPr>
      </w:pPr>
    </w:p>
    <w:p w14:paraId="765404E1" w14:textId="77777777" w:rsidR="006C0B58" w:rsidRPr="009E476C" w:rsidRDefault="006C0B58" w:rsidP="002F5508">
      <w:pPr>
        <w:pStyle w:val="MainText"/>
      </w:pPr>
    </w:p>
    <w:p w14:paraId="104C304A" w14:textId="77777777" w:rsidR="00537CE0" w:rsidRPr="0003072B" w:rsidRDefault="00E55841" w:rsidP="00537CE0">
      <w:pPr>
        <w:spacing w:line="480" w:lineRule="auto"/>
        <w:jc w:val="both"/>
        <w:rPr>
          <w:lang w:val="en-US"/>
        </w:rPr>
      </w:pPr>
      <w:r w:rsidRPr="001D2749">
        <w:rPr>
          <w:lang w:val="en-US"/>
        </w:rPr>
        <w:t xml:space="preserve">The growing concerns on environment pollution and decreasing fossil fuel reserves has driven recent interest in developing environment friendly, biorenewable materials for designing advanced coating materials. The focus of this </w:t>
      </w:r>
      <w:r w:rsidR="00C1536D" w:rsidRPr="001D2749">
        <w:rPr>
          <w:lang w:val="en-US"/>
        </w:rPr>
        <w:t xml:space="preserve">feature article </w:t>
      </w:r>
      <w:r w:rsidRPr="001D2749">
        <w:rPr>
          <w:lang w:val="en-US"/>
        </w:rPr>
        <w:t xml:space="preserve">is to </w:t>
      </w:r>
      <w:r w:rsidR="00C1536D" w:rsidRPr="001D2749">
        <w:rPr>
          <w:lang w:val="en-US"/>
        </w:rPr>
        <w:t xml:space="preserve">review developments in biobased hybrid latex coatings and present </w:t>
      </w:r>
      <w:r w:rsidR="00AC1F4B" w:rsidRPr="001D2749">
        <w:rPr>
          <w:lang w:val="en-US"/>
        </w:rPr>
        <w:t xml:space="preserve">a case study of </w:t>
      </w:r>
      <w:r w:rsidR="00C1536D" w:rsidRPr="001D2749">
        <w:rPr>
          <w:lang w:val="en-US"/>
        </w:rPr>
        <w:t>our recent work</w:t>
      </w:r>
      <w:r w:rsidR="002D7D81" w:rsidRPr="001D2749">
        <w:rPr>
          <w:lang w:val="en-US"/>
        </w:rPr>
        <w:t xml:space="preserve">.  In the case study, we examine the use of </w:t>
      </w:r>
      <w:r w:rsidRPr="001D2749">
        <w:rPr>
          <w:lang w:val="en-US"/>
        </w:rPr>
        <w:t>2-hydroxyethyl acrylate in improving the grafting density of vinyl group on castor oil-based waterborne polyurethane dispersions</w:t>
      </w:r>
      <w:r w:rsidR="007A5FCA">
        <w:rPr>
          <w:lang w:val="en-US"/>
        </w:rPr>
        <w:t xml:space="preserve"> (PUDs)</w:t>
      </w:r>
      <w:r w:rsidRPr="001D2749">
        <w:rPr>
          <w:lang w:val="en-US"/>
        </w:rPr>
        <w:t xml:space="preserve">. Grafted hybrid latexes have been prepared from the waterborne polyurethane dispersions with different concentrations of 2-hydroxyethyl acrylate by emulsion graft copolymerization of vinyl monomers. </w:t>
      </w:r>
      <w:r w:rsidR="00537CE0" w:rsidRPr="0003072B">
        <w:rPr>
          <w:lang w:val="en-US"/>
        </w:rPr>
        <w:t>The thermo-physical p</w:t>
      </w:r>
      <w:r w:rsidR="00560FAF" w:rsidRPr="00F108E0">
        <w:rPr>
          <w:lang w:val="en-US"/>
        </w:rPr>
        <w:t>roperties hav</w:t>
      </w:r>
      <w:r w:rsidR="00537CE0" w:rsidRPr="00F108E0">
        <w:rPr>
          <w:lang w:val="en-US"/>
        </w:rPr>
        <w:t xml:space="preserve">e </w:t>
      </w:r>
      <w:r w:rsidR="00560FAF" w:rsidRPr="00F108E0">
        <w:rPr>
          <w:lang w:val="en-US"/>
        </w:rPr>
        <w:t xml:space="preserve">been </w:t>
      </w:r>
      <w:r w:rsidR="00537CE0" w:rsidRPr="00F108E0">
        <w:rPr>
          <w:lang w:val="en-US"/>
        </w:rPr>
        <w:t>investigated using dynamic mechanical analysis and differential scanning calorimetry</w:t>
      </w:r>
      <w:r w:rsidR="007966FB" w:rsidRPr="001004D7">
        <w:rPr>
          <w:lang w:val="en-US"/>
        </w:rPr>
        <w:t>.</w:t>
      </w:r>
      <w:r w:rsidR="00560FAF" w:rsidRPr="001004D7">
        <w:rPr>
          <w:lang w:val="en-US"/>
        </w:rPr>
        <w:t xml:space="preserve"> </w:t>
      </w:r>
      <w:r w:rsidR="00537CE0" w:rsidRPr="001004D7">
        <w:rPr>
          <w:lang w:val="en-US"/>
        </w:rPr>
        <w:t xml:space="preserve">Increased ratios of </w:t>
      </w:r>
      <w:r w:rsidRPr="001004D7">
        <w:rPr>
          <w:lang w:val="en-US"/>
        </w:rPr>
        <w:t>2-hydroxyethyl acrylate</w:t>
      </w:r>
      <w:r w:rsidR="00537CE0" w:rsidRPr="0003072B">
        <w:rPr>
          <w:lang w:val="en-US"/>
        </w:rPr>
        <w:t xml:space="preserve"> in the g</w:t>
      </w:r>
      <w:r w:rsidR="007966FB" w:rsidRPr="0003072B">
        <w:rPr>
          <w:lang w:val="en-US"/>
        </w:rPr>
        <w:t>rafted hybrid latexes, increase</w:t>
      </w:r>
      <w:r w:rsidR="00537CE0" w:rsidRPr="0003072B">
        <w:rPr>
          <w:lang w:val="en-US"/>
        </w:rPr>
        <w:t xml:space="preserve"> the elongation at break and glass transition temperature</w:t>
      </w:r>
      <w:r w:rsidR="007966FB" w:rsidRPr="0003072B">
        <w:rPr>
          <w:lang w:val="en-US"/>
        </w:rPr>
        <w:t>.</w:t>
      </w:r>
      <w:r w:rsidR="00560FAF" w:rsidRPr="0003072B">
        <w:rPr>
          <w:lang w:val="en-US"/>
        </w:rPr>
        <w:t xml:space="preserve"> </w:t>
      </w:r>
      <w:r w:rsidRPr="001004D7">
        <w:rPr>
          <w:lang w:val="en-US"/>
        </w:rPr>
        <w:t xml:space="preserve">The elastic properties of the materials were characterized by tensile testing and the tensile </w:t>
      </w:r>
      <w:r w:rsidRPr="001004D7">
        <w:rPr>
          <w:lang w:val="en-US"/>
        </w:rPr>
        <w:lastRenderedPageBreak/>
        <w:t xml:space="preserve">stress/strain curves modeled by Mooney-Rivlin equation for rubber elasticity revealed the influence </w:t>
      </w:r>
      <w:r w:rsidR="00F02292" w:rsidRPr="001004D7">
        <w:rPr>
          <w:lang w:val="en-US"/>
        </w:rPr>
        <w:t>of 2</w:t>
      </w:r>
      <w:r w:rsidRPr="001004D7">
        <w:rPr>
          <w:lang w:val="en-US"/>
        </w:rPr>
        <w:t>-hydroxyethyl acrylate on the cross-link density.</w:t>
      </w:r>
    </w:p>
    <w:p w14:paraId="55E546CC" w14:textId="77777777" w:rsidR="00896F1D" w:rsidRPr="009E476C" w:rsidRDefault="00A6512C" w:rsidP="001D2749">
      <w:pPr>
        <w:spacing w:line="480" w:lineRule="auto"/>
        <w:jc w:val="both"/>
      </w:pPr>
      <w:r w:rsidRPr="009E476C">
        <w:rPr>
          <w:b/>
          <w:sz w:val="28"/>
          <w:szCs w:val="28"/>
        </w:rPr>
        <w:t>Introduction</w:t>
      </w:r>
      <w:r w:rsidR="00C02845">
        <w:rPr>
          <w:b/>
          <w:sz w:val="28"/>
          <w:szCs w:val="28"/>
        </w:rPr>
        <w:t xml:space="preserve"> </w:t>
      </w:r>
      <w:r w:rsidR="00F549D9" w:rsidRPr="009E476C">
        <w:rPr>
          <w:b/>
          <w:sz w:val="28"/>
          <w:szCs w:val="28"/>
        </w:rPr>
        <w:t xml:space="preserve"> </w:t>
      </w:r>
      <w:r w:rsidR="00C02845">
        <w:rPr>
          <w:b/>
          <w:sz w:val="28"/>
          <w:szCs w:val="28"/>
        </w:rPr>
        <w:t xml:space="preserve"> </w:t>
      </w:r>
    </w:p>
    <w:p w14:paraId="57D9D7A0" w14:textId="77777777" w:rsidR="0018550D" w:rsidRPr="0003072B" w:rsidRDefault="00DA7B35" w:rsidP="00B250F7">
      <w:pPr>
        <w:spacing w:line="480" w:lineRule="auto"/>
        <w:ind w:firstLine="708"/>
        <w:jc w:val="both"/>
        <w:rPr>
          <w:lang w:val="en-US"/>
        </w:rPr>
      </w:pPr>
      <w:r w:rsidRPr="0003072B">
        <w:rPr>
          <w:lang w:val="en-US"/>
        </w:rPr>
        <w:t xml:space="preserve">Conventional </w:t>
      </w:r>
      <w:r w:rsidR="002D7D81" w:rsidRPr="0003072B">
        <w:rPr>
          <w:lang w:val="en-US"/>
        </w:rPr>
        <w:t>organic</w:t>
      </w:r>
      <w:r w:rsidR="002D7D81" w:rsidRPr="00F108E0">
        <w:rPr>
          <w:lang w:val="en-US"/>
        </w:rPr>
        <w:t xml:space="preserve"> </w:t>
      </w:r>
      <w:r w:rsidRPr="00F108E0">
        <w:rPr>
          <w:lang w:val="en-US"/>
        </w:rPr>
        <w:t>solvent</w:t>
      </w:r>
      <w:r w:rsidR="00BA58B9" w:rsidRPr="00F108E0">
        <w:rPr>
          <w:lang w:val="en-US"/>
        </w:rPr>
        <w:t>-</w:t>
      </w:r>
      <w:r w:rsidRPr="00F108E0">
        <w:rPr>
          <w:lang w:val="en-US"/>
        </w:rPr>
        <w:t>borne polyurethanes have been widely adopted commercially be</w:t>
      </w:r>
      <w:r w:rsidR="00BA58B9" w:rsidRPr="0003072B">
        <w:rPr>
          <w:lang w:val="en-US"/>
        </w:rPr>
        <w:t xml:space="preserve">cause of their </w:t>
      </w:r>
      <w:r w:rsidR="00136CB8" w:rsidRPr="0003072B">
        <w:rPr>
          <w:lang w:val="en-US"/>
        </w:rPr>
        <w:t xml:space="preserve">appearance and </w:t>
      </w:r>
      <w:r w:rsidR="00BA58B9" w:rsidRPr="0003072B">
        <w:rPr>
          <w:lang w:val="en-US"/>
        </w:rPr>
        <w:t>high performance</w:t>
      </w:r>
      <w:r w:rsidR="00136CB8" w:rsidRPr="0003072B">
        <w:rPr>
          <w:lang w:val="en-US"/>
        </w:rPr>
        <w:t xml:space="preserve"> characteristics</w:t>
      </w:r>
      <w:r w:rsidR="00BA58B9" w:rsidRPr="0003072B">
        <w:rPr>
          <w:lang w:val="en-US"/>
        </w:rPr>
        <w:t>, such as high tensile strength, abrasion resistance, chemical resistance, and toughness.</w:t>
      </w:r>
      <w:r w:rsidR="00A4739E" w:rsidRPr="0003072B">
        <w:rPr>
          <w:lang w:val="en-US"/>
        </w:rPr>
        <w:fldChar w:fldCharType="begin">
          <w:fldData xml:space="preserve">PEVuZE5vdGU+PENpdGU+PEF1dGhvcj5Ob2JsZTwvQXV0aG9yPjxZZWFyPjE5OTc8L1llYXI+PFJl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==
</w:fldData>
        </w:fldChar>
      </w:r>
      <w:r w:rsidR="001D2749">
        <w:rPr>
          <w:lang w:val="en-US"/>
        </w:rPr>
        <w:instrText xml:space="preserve"> ADDIN EN.CITE </w:instrText>
      </w:r>
      <w:r w:rsidR="001D2749">
        <w:rPr>
          <w:lang w:val="en-US"/>
        </w:rPr>
        <w:fldChar w:fldCharType="begin">
          <w:fldData xml:space="preserve">PEVuZE5vdGU+PENpdGU+PEF1dGhvcj5Ob2JsZTwvQXV0aG9yPjxZZWFyPjE5OTc8L1llYXI+PFJl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==
</w:fldData>
        </w:fldChar>
      </w:r>
      <w:r w:rsidR="001D2749">
        <w:rPr>
          <w:lang w:val="en-US"/>
        </w:rPr>
        <w:instrText xml:space="preserve"> ADDIN EN.CITE.DATA </w:instrText>
      </w:r>
      <w:r w:rsidR="001D2749">
        <w:rPr>
          <w:lang w:val="en-US"/>
        </w:rPr>
      </w:r>
      <w:r w:rsidR="001D2749">
        <w:rPr>
          <w:lang w:val="en-US"/>
        </w:rPr>
        <w:fldChar w:fldCharType="end"/>
      </w:r>
      <w:r w:rsidR="00A4739E" w:rsidRPr="0003072B">
        <w:rPr>
          <w:lang w:val="en-US"/>
        </w:rPr>
      </w:r>
      <w:r w:rsidR="00A4739E" w:rsidRPr="0003072B">
        <w:rPr>
          <w:lang w:val="en-US"/>
        </w:rPr>
        <w:fldChar w:fldCharType="separate"/>
      </w:r>
      <w:r w:rsidR="001D2749" w:rsidRPr="001D2749">
        <w:rPr>
          <w:noProof/>
          <w:vertAlign w:val="superscript"/>
          <w:lang w:val="en-US"/>
        </w:rPr>
        <w:t>[</w:t>
      </w:r>
      <w:hyperlink w:anchor="_ENREF_1" w:tooltip="Noble, 1997 #420" w:history="1">
        <w:r w:rsidR="001D2749" w:rsidRPr="001D2749">
          <w:rPr>
            <w:noProof/>
            <w:vertAlign w:val="superscript"/>
            <w:lang w:val="en-US"/>
          </w:rPr>
          <w:t>1</w:t>
        </w:r>
      </w:hyperlink>
      <w:r w:rsidR="001D2749" w:rsidRPr="001D2749">
        <w:rPr>
          <w:noProof/>
          <w:vertAlign w:val="superscript"/>
          <w:lang w:val="en-US"/>
        </w:rPr>
        <w:t xml:space="preserve">, </w:t>
      </w:r>
      <w:hyperlink w:anchor="_ENREF_2" w:tooltip="Overbeek, 2010 #530" w:history="1">
        <w:r w:rsidR="001D2749" w:rsidRPr="001D2749">
          <w:rPr>
            <w:noProof/>
            <w:vertAlign w:val="superscript"/>
            <w:lang w:val="en-US"/>
          </w:rPr>
          <w:t>2</w:t>
        </w:r>
      </w:hyperlink>
      <w:r w:rsidR="001D2749" w:rsidRPr="001D2749">
        <w:rPr>
          <w:noProof/>
          <w:vertAlign w:val="superscript"/>
          <w:lang w:val="en-US"/>
        </w:rPr>
        <w:t>]</w:t>
      </w:r>
      <w:r w:rsidR="00A4739E" w:rsidRPr="0003072B">
        <w:rPr>
          <w:lang w:val="en-US"/>
        </w:rPr>
        <w:fldChar w:fldCharType="end"/>
      </w:r>
      <w:r w:rsidRPr="0003072B">
        <w:rPr>
          <w:lang w:val="en-US"/>
        </w:rPr>
        <w:t xml:space="preserve">  </w:t>
      </w:r>
      <w:r w:rsidR="0018550D" w:rsidRPr="0003072B">
        <w:rPr>
          <w:lang w:val="en-US"/>
        </w:rPr>
        <w:t>Organic solvents have traditionally been used because they are effective at dissolving binders and homogenizing coating blends, controlling viscosity, increasing shelf life, and wetting the substrate surface.</w:t>
      </w:r>
      <w:r w:rsidR="0018550D" w:rsidRPr="00F108E0">
        <w:rPr>
          <w:lang w:val="en-US"/>
        </w:rPr>
        <w:fldChar w:fldCharType="begin"/>
      </w:r>
      <w:r w:rsidR="001D2749">
        <w:rPr>
          <w:lang w:val="en-US"/>
        </w:rPr>
        <w:instrText xml:space="preserve"> ADDIN EN.CITE &lt;EndNote&gt;&lt;Cite&gt;&lt;Author&gt;Dören&lt;/Author&gt;&lt;Year&gt;1994&lt;/Year&gt;&lt;RecNum&gt;287&lt;/RecNum&gt;&lt;DisplayText&gt;&lt;style face="superscript"&gt;[3, 4]&lt;/style&gt;&lt;/DisplayText&gt;&lt;record&gt;&lt;rec-number&gt;287&lt;/rec-number&gt;&lt;foreign-keys&gt;&lt;key app="EN" db-id="r9zwvsd2lasesxedzt2520wwx5z0vw95xvv0"&gt;287&lt;/key&gt;&lt;key app="ENWeb" db-id="UkNBcArYEEMAACrea4E"&gt;273&lt;/key&gt;&lt;/foreign-keys&gt;&lt;ref-type name="Book"&gt;6&lt;/ref-type&gt;&lt;contributors&gt;&lt;authors&gt;&lt;author&gt;Dören, Klaus&lt;/author&gt;&lt;author&gt;Freitag, Werner&lt;/author&gt;&lt;author&gt;Stoye, Dieter&lt;/author&gt;&lt;/authors&gt;&lt;/contributors&gt;&lt;titles&gt;&lt;title&gt;Water-Borne Coatings:  The Environmentally-friendly Alternative&lt;/title&gt;&lt;/titles&gt;&lt;dates&gt;&lt;year&gt;1994&lt;/year&gt;&lt;/dates&gt;&lt;pub-location&gt;Munich&lt;/pub-location&gt;&lt;publisher&gt;Hanser Publishers&lt;/publisher&gt;&lt;urls&gt;&lt;/urls&gt;&lt;research-notes&gt;cited GHL Paper&lt;/research-notes&gt;&lt;/record&gt;&lt;/Cite&gt;&lt;Cite&gt;&lt;Author&gt;Marrion&lt;/Author&gt;&lt;Year&gt;1994&lt;/Year&gt;&lt;RecNum&gt;288&lt;/RecNum&gt;&lt;record&gt;&lt;rec-number&gt;288&lt;/rec-number&gt;&lt;foreign-keys&gt;&lt;key app="EN" db-id="r9zwvsd2lasesxedzt2520wwx5z0vw95xvv0"&gt;288&lt;/key&gt;&lt;key app="ENWeb" db-id="UkNBcArYEEMAACrea4E"&gt;274&lt;/key&gt;&lt;/foreign-keys&gt;&lt;ref-type name="Edited Book"&gt;28&lt;/ref-type&gt;&lt;contributors&gt;&lt;authors&gt;&lt;author&gt;Alastair Marrion&lt;/author&gt;&lt;/authors&gt;&lt;/contributors&gt;&lt;titles&gt;&lt;title&gt;The Chemistry and Physics of Coatings&lt;/title&gt;&lt;/titles&gt;&lt;dates&gt;&lt;year&gt;1994&lt;/year&gt;&lt;/dates&gt;&lt;pub-location&gt;Cambridge, UK&lt;/pub-location&gt;&lt;publisher&gt;Royal Society of Chemistry&lt;/publisher&gt;&lt;urls&gt;&lt;/urls&gt;&lt;/record&gt;&lt;/Cite&gt;&lt;/EndNote&gt;</w:instrText>
      </w:r>
      <w:r w:rsidR="0018550D" w:rsidRPr="00F108E0">
        <w:rPr>
          <w:lang w:val="en-US"/>
        </w:rPr>
        <w:fldChar w:fldCharType="separate"/>
      </w:r>
      <w:r w:rsidR="001D2749" w:rsidRPr="001D2749">
        <w:rPr>
          <w:noProof/>
          <w:vertAlign w:val="superscript"/>
          <w:lang w:val="en-US"/>
        </w:rPr>
        <w:t>[</w:t>
      </w:r>
      <w:hyperlink w:anchor="_ENREF_3" w:tooltip="Dören, 1994 #287" w:history="1">
        <w:r w:rsidR="001D2749" w:rsidRPr="001D2749">
          <w:rPr>
            <w:noProof/>
            <w:vertAlign w:val="superscript"/>
            <w:lang w:val="en-US"/>
          </w:rPr>
          <w:t>3</w:t>
        </w:r>
      </w:hyperlink>
      <w:r w:rsidR="001D2749" w:rsidRPr="001D2749">
        <w:rPr>
          <w:noProof/>
          <w:vertAlign w:val="superscript"/>
          <w:lang w:val="en-US"/>
        </w:rPr>
        <w:t xml:space="preserve">, </w:t>
      </w:r>
      <w:hyperlink w:anchor="_ENREF_4" w:tooltip="Marrion, 1994 #288" w:history="1">
        <w:r w:rsidR="001D2749" w:rsidRPr="001D2749">
          <w:rPr>
            <w:noProof/>
            <w:vertAlign w:val="superscript"/>
            <w:lang w:val="en-US"/>
          </w:rPr>
          <w:t>4</w:t>
        </w:r>
      </w:hyperlink>
      <w:r w:rsidR="001D2749" w:rsidRPr="001D2749">
        <w:rPr>
          <w:noProof/>
          <w:vertAlign w:val="superscript"/>
          <w:lang w:val="en-US"/>
        </w:rPr>
        <w:t>]</w:t>
      </w:r>
      <w:r w:rsidR="0018550D" w:rsidRPr="00F108E0">
        <w:rPr>
          <w:lang w:val="en-US"/>
        </w:rPr>
        <w:fldChar w:fldCharType="end"/>
      </w:r>
      <w:r w:rsidR="0018550D" w:rsidRPr="0003072B">
        <w:rPr>
          <w:lang w:val="en-US"/>
        </w:rPr>
        <w:t xml:space="preserve"> </w:t>
      </w:r>
    </w:p>
    <w:p w14:paraId="5B31F4F5" w14:textId="77777777" w:rsidR="0018550D" w:rsidRPr="0003072B" w:rsidRDefault="0018550D" w:rsidP="001004D7">
      <w:pPr>
        <w:spacing w:line="480" w:lineRule="auto"/>
        <w:ind w:firstLine="720"/>
        <w:jc w:val="both"/>
        <w:rPr>
          <w:lang w:val="en-US"/>
        </w:rPr>
      </w:pPr>
      <w:r w:rsidRPr="0003072B">
        <w:rPr>
          <w:lang w:val="en-US"/>
        </w:rPr>
        <w:t xml:space="preserve">However, organic solvents pose significant risks due to environmental, </w:t>
      </w:r>
      <w:r w:rsidRPr="00F108E0">
        <w:rPr>
          <w:lang w:val="en-US"/>
        </w:rPr>
        <w:t>industrial, and fire safety concerns.</w:t>
      </w:r>
      <w:r w:rsidRPr="001D2749">
        <w:rPr>
          <w:lang w:val="en-US"/>
        </w:rPr>
        <w:fldChar w:fldCharType="begin"/>
      </w:r>
      <w:r w:rsidR="001D2749">
        <w:rPr>
          <w:lang w:val="en-US"/>
        </w:rPr>
        <w:instrText xml:space="preserve"> ADDIN EN.CITE &lt;EndNote&gt;&lt;Cite&gt;&lt;Author&gt;Marrion&lt;/Author&gt;&lt;Year&gt;1994&lt;/Year&gt;&lt;RecNum&gt;288&lt;/RecNum&gt;&lt;DisplayText&gt;&lt;style face="superscript"&gt;[4]&lt;/style&gt;&lt;/DisplayText&gt;&lt;record&gt;&lt;rec-number&gt;288&lt;/rec-number&gt;&lt;foreign-keys&gt;&lt;key app="EN" db-id="r9zwvsd2lasesxedzt2520wwx5z0vw95xvv0"&gt;288&lt;/key&gt;&lt;key app="ENWeb" db-id="UkNBcArYEEMAACrea4E"&gt;274&lt;/key&gt;&lt;/foreign-keys&gt;&lt;ref-type name="Edited Book"&gt;28&lt;/ref-type&gt;&lt;contributors&gt;&lt;authors&gt;&lt;author&gt;Alastair Marrion&lt;/author&gt;&lt;/authors&gt;&lt;/contributors&gt;&lt;titles&gt;&lt;title&gt;The Chemistry and Physics of Coatings&lt;/title&gt;&lt;/titles&gt;&lt;dates&gt;&lt;year&gt;1994&lt;/year&gt;&lt;/dates&gt;&lt;pub-location&gt;Cambridge, UK&lt;/pub-location&gt;&lt;publisher&gt;Royal Society of Chemistry&lt;/publisher&gt;&lt;urls&gt;&lt;/urls&gt;&lt;/record&gt;&lt;/Cite&gt;&lt;/EndNote&gt;</w:instrText>
      </w:r>
      <w:r w:rsidRPr="001D2749">
        <w:rPr>
          <w:lang w:val="en-US"/>
        </w:rPr>
        <w:fldChar w:fldCharType="separate"/>
      </w:r>
      <w:r w:rsidR="001D2749" w:rsidRPr="001D2749">
        <w:rPr>
          <w:noProof/>
          <w:vertAlign w:val="superscript"/>
          <w:lang w:val="en-US"/>
        </w:rPr>
        <w:t>[</w:t>
      </w:r>
      <w:hyperlink w:anchor="_ENREF_4" w:tooltip="Marrion, 1994 #288" w:history="1">
        <w:r w:rsidR="001D2749" w:rsidRPr="001D2749">
          <w:rPr>
            <w:noProof/>
            <w:vertAlign w:val="superscript"/>
            <w:lang w:val="en-US"/>
          </w:rPr>
          <w:t>4</w:t>
        </w:r>
      </w:hyperlink>
      <w:r w:rsidR="001D2749" w:rsidRPr="001D2749">
        <w:rPr>
          <w:noProof/>
          <w:vertAlign w:val="superscript"/>
          <w:lang w:val="en-US"/>
        </w:rPr>
        <w:t>]</w:t>
      </w:r>
      <w:r w:rsidRPr="001D2749">
        <w:rPr>
          <w:lang w:val="en-US"/>
        </w:rPr>
        <w:fldChar w:fldCharType="end"/>
      </w:r>
      <w:r w:rsidRPr="0003072B">
        <w:rPr>
          <w:lang w:val="en-US"/>
        </w:rPr>
        <w:t xml:space="preserve">  </w:t>
      </w:r>
      <w:r w:rsidR="002D7D81" w:rsidRPr="0003072B">
        <w:rPr>
          <w:lang w:val="en-US"/>
        </w:rPr>
        <w:t xml:space="preserve">The environmental impact </w:t>
      </w:r>
      <w:r w:rsidRPr="0003072B">
        <w:rPr>
          <w:lang w:val="en-US"/>
        </w:rPr>
        <w:t xml:space="preserve">of </w:t>
      </w:r>
      <w:r w:rsidR="002D7D81" w:rsidRPr="00F108E0">
        <w:rPr>
          <w:lang w:val="en-US"/>
        </w:rPr>
        <w:t>organic</w:t>
      </w:r>
      <w:r w:rsidRPr="00F108E0">
        <w:rPr>
          <w:lang w:val="en-US"/>
        </w:rPr>
        <w:t xml:space="preserve"> solvent-borne polyurethanes due to emissions of volatile organic compounds (VOCs) both during processing and during the application lifetime</w:t>
      </w:r>
      <w:r w:rsidR="002D7D81" w:rsidRPr="00F108E0">
        <w:rPr>
          <w:lang w:val="en-US"/>
        </w:rPr>
        <w:t xml:space="preserve"> is a critical concern</w:t>
      </w:r>
      <w:r w:rsidRPr="00F108E0">
        <w:rPr>
          <w:lang w:val="en-US"/>
        </w:rPr>
        <w:t>.</w:t>
      </w:r>
      <w:r w:rsidRPr="0003072B">
        <w:rPr>
          <w:lang w:val="en-US"/>
        </w:rPr>
        <w:fldChar w:fldCharType="begin"/>
      </w:r>
      <w:r w:rsidR="001D2749">
        <w:rPr>
          <w:lang w:val="en-US"/>
        </w:rPr>
        <w:instrText xml:space="preserve"> ADDIN EN.CITE &lt;EndNote&gt;&lt;Cite&gt;&lt;Author&gt;Noble&lt;/Author&gt;&lt;Year&gt;1997&lt;/Year&gt;&lt;RecNum&gt;420&lt;/RecNum&gt;&lt;DisplayText&gt;&lt;style face="superscript"&gt;[1]&lt;/style&gt;&lt;/DisplayText&gt;&lt;record&gt;&lt;rec-number&gt;420&lt;/rec-number&gt;&lt;foreign-keys&gt;&lt;key app="EN" db-id="r9zwvsd2lasesxedzt2520wwx5z0vw95xvv0"&gt;420&lt;/key&gt;&lt;key app="ENWeb" db-id="UkNBcArYEEMAACrea4E"&gt;402&lt;/key&gt;&lt;/foreign-keys&gt;&lt;ref-type name="Journal Article"&gt;17&lt;/ref-type&gt;&lt;contributors&gt;&lt;authors&gt;&lt;author&gt;Noble, Karl-Ludwig&lt;/author&gt;&lt;/authors&gt;&lt;/contributors&gt;&lt;titles&gt;&lt;title&gt;Waterborne polyurethanes&lt;/title&gt;&lt;secondary-title&gt;Progress in Organic Coatings&lt;/secondary-title&gt;&lt;alt-title&gt;Prog. Org. Coat.&lt;/alt-title&gt;&lt;/titles&gt;&lt;periodical&gt;&lt;full-title&gt;Progress in Organic Coatings&lt;/full-title&gt;&lt;abbr-1&gt;Prog. Org. Coat.&lt;/abbr-1&gt;&lt;/periodical&gt;&lt;alt-periodical&gt;&lt;full-title&gt;Progress in Organic Coatings&lt;/full-title&gt;&lt;abbr-1&gt;Prog. Org. Coat.&lt;/abbr-1&gt;&lt;/alt-periodical&gt;&lt;pages&gt;131-136&lt;/pages&gt;&lt;volume&gt;32&lt;/volume&gt;&lt;number&gt;1–4&lt;/number&gt;&lt;keywords&gt;&lt;keyword&gt;Waterborne polyurethanes&lt;/keyword&gt;&lt;keyword&gt;Production&lt;/keyword&gt;&lt;keyword&gt;Chemistry&lt;/keyword&gt;&lt;keyword&gt;Applications&lt;/keyword&gt;&lt;/keywords&gt;&lt;dates&gt;&lt;year&gt;1997&lt;/year&gt;&lt;/dates&gt;&lt;isbn&gt;0300-9440&lt;/isbn&gt;&lt;urls&gt;&lt;related-urls&gt;&lt;url&gt;http://www.sciencedirect.com/science/article/pii/S0300944097000714&lt;/url&gt;&lt;/related-urls&gt;&lt;/urls&gt;&lt;electronic-resource-num&gt;10.1016/s0300-9440(97)00071-4&lt;/electronic-resource-num&gt;&lt;research-notes&gt;cited acid paper&lt;/research-notes&gt;&lt;/record&gt;&lt;/Cite&gt;&lt;/EndNote&gt;</w:instrText>
      </w:r>
      <w:r w:rsidRPr="0003072B">
        <w:rPr>
          <w:lang w:val="en-US"/>
        </w:rPr>
        <w:fldChar w:fldCharType="separate"/>
      </w:r>
      <w:r w:rsidR="001D2749" w:rsidRPr="001D2749">
        <w:rPr>
          <w:noProof/>
          <w:vertAlign w:val="superscript"/>
          <w:lang w:val="en-US"/>
        </w:rPr>
        <w:t>[</w:t>
      </w:r>
      <w:hyperlink w:anchor="_ENREF_1" w:tooltip="Noble, 1997 #420" w:history="1">
        <w:r w:rsidR="001D2749" w:rsidRPr="001D2749">
          <w:rPr>
            <w:noProof/>
            <w:vertAlign w:val="superscript"/>
            <w:lang w:val="en-US"/>
          </w:rPr>
          <w:t>1</w:t>
        </w:r>
      </w:hyperlink>
      <w:r w:rsidR="001D2749" w:rsidRPr="001D2749">
        <w:rPr>
          <w:noProof/>
          <w:vertAlign w:val="superscript"/>
          <w:lang w:val="en-US"/>
        </w:rPr>
        <w:t>]</w:t>
      </w:r>
      <w:r w:rsidRPr="0003072B">
        <w:rPr>
          <w:lang w:val="en-US"/>
        </w:rPr>
        <w:fldChar w:fldCharType="end"/>
      </w:r>
      <w:r w:rsidRPr="0003072B">
        <w:rPr>
          <w:lang w:val="en-US"/>
        </w:rPr>
        <w:t xml:space="preserve">  Processing and manufacturing of coatings account for the second leading source of human caused atmospheric pollutants, behind vehicular traffic.</w:t>
      </w:r>
      <w:r w:rsidRPr="001D2749">
        <w:rPr>
          <w:lang w:val="en-US"/>
        </w:rPr>
        <w:fldChar w:fldCharType="begin"/>
      </w:r>
      <w:r w:rsidR="001D2749">
        <w:rPr>
          <w:lang w:val="en-US"/>
        </w:rPr>
        <w:instrText xml:space="preserve"> ADDIN EN.CITE &lt;EndNote&gt;&lt;Cite&gt;&lt;Author&gt;Dören&lt;/Author&gt;&lt;Year&gt;1994&lt;/Year&gt;&lt;RecNum&gt;287&lt;/RecNum&gt;&lt;DisplayText&gt;&lt;style face="superscript"&gt;[3]&lt;/style&gt;&lt;/DisplayText&gt;&lt;record&gt;&lt;rec-number&gt;287&lt;/rec-number&gt;&lt;foreign-keys&gt;&lt;key app="EN" db-id="r9zwvsd2lasesxedzt2520wwx5z0vw95xvv0"&gt;287&lt;/key&gt;&lt;key app="ENWeb" db-id="UkNBcArYEEMAACrea4E"&gt;273&lt;/key&gt;&lt;/foreign-keys&gt;&lt;ref-type name="Book"&gt;6&lt;/ref-type&gt;&lt;contributors&gt;&lt;authors&gt;&lt;author&gt;Dören, Klaus&lt;/author&gt;&lt;author&gt;Freitag, Werner&lt;/author&gt;&lt;author&gt;Stoye, Dieter&lt;/author&gt;&lt;/authors&gt;&lt;/contributors&gt;&lt;titles&gt;&lt;title&gt;Water-Borne Coatings:  The Environmentally-friendly Alternative&lt;/title&gt;&lt;/titles&gt;&lt;dates&gt;&lt;year&gt;1994&lt;/year&gt;&lt;/dates&gt;&lt;pub-location&gt;Munich&lt;/pub-location&gt;&lt;publisher&gt;Hanser Publishers&lt;/publisher&gt;&lt;urls&gt;&lt;/urls&gt;&lt;research-notes&gt;cited GHL Paper&lt;/research-notes&gt;&lt;/record&gt;&lt;/Cite&gt;&lt;/EndNote&gt;</w:instrText>
      </w:r>
      <w:r w:rsidRPr="001D2749">
        <w:rPr>
          <w:lang w:val="en-US"/>
        </w:rPr>
        <w:fldChar w:fldCharType="separate"/>
      </w:r>
      <w:r w:rsidR="001D2749" w:rsidRPr="001D2749">
        <w:rPr>
          <w:noProof/>
          <w:vertAlign w:val="superscript"/>
          <w:lang w:val="en-US"/>
        </w:rPr>
        <w:t>[</w:t>
      </w:r>
      <w:hyperlink w:anchor="_ENREF_3" w:tooltip="Dören, 1994 #287" w:history="1">
        <w:r w:rsidR="001D2749" w:rsidRPr="001D2749">
          <w:rPr>
            <w:noProof/>
            <w:vertAlign w:val="superscript"/>
            <w:lang w:val="en-US"/>
          </w:rPr>
          <w:t>3</w:t>
        </w:r>
      </w:hyperlink>
      <w:r w:rsidR="001D2749" w:rsidRPr="001D2749">
        <w:rPr>
          <w:noProof/>
          <w:vertAlign w:val="superscript"/>
          <w:lang w:val="en-US"/>
        </w:rPr>
        <w:t>]</w:t>
      </w:r>
      <w:r w:rsidRPr="001D2749">
        <w:rPr>
          <w:lang w:val="en-US"/>
        </w:rPr>
        <w:fldChar w:fldCharType="end"/>
      </w:r>
      <w:r w:rsidRPr="0003072B">
        <w:t xml:space="preserve">  </w:t>
      </w:r>
      <w:r w:rsidRPr="00F108E0">
        <w:rPr>
          <w:lang w:val="en-US"/>
        </w:rPr>
        <w:t xml:space="preserve">With greater public and regulatory emphasis on using environmentally-friendly processes, </w:t>
      </w:r>
      <w:r w:rsidRPr="001004D7">
        <w:rPr>
          <w:lang w:val="en-US"/>
        </w:rPr>
        <w:t>alternatives to solvent-borne coatings, such as waterborne coatings</w:t>
      </w:r>
      <w:r w:rsidR="00F533E8" w:rsidRPr="001004D7">
        <w:rPr>
          <w:lang w:val="en-US"/>
        </w:rPr>
        <w:t xml:space="preserve"> like polyurethane dispersions</w:t>
      </w:r>
      <w:r w:rsidRPr="001004D7">
        <w:rPr>
          <w:lang w:val="en-US"/>
        </w:rPr>
        <w:t>, offer increasing</w:t>
      </w:r>
      <w:r w:rsidRPr="00A0757F">
        <w:rPr>
          <w:lang w:val="en-US"/>
        </w:rPr>
        <w:t xml:space="preserve"> advantages to both consumers and manufacturers.</w:t>
      </w:r>
      <w:r w:rsidRPr="001D2749">
        <w:rPr>
          <w:lang w:val="en-US"/>
        </w:rPr>
        <w:fldChar w:fldCharType="begin"/>
      </w:r>
      <w:r w:rsidR="001D2749">
        <w:rPr>
          <w:lang w:val="en-US"/>
        </w:rPr>
        <w:instrText xml:space="preserve"> ADDIN EN.CITE &lt;EndNote&gt;&lt;Cite&gt;&lt;Author&gt;Noble&lt;/Author&gt;&lt;Year&gt;1997&lt;/Year&gt;&lt;RecNum&gt;420&lt;/RecNum&gt;&lt;DisplayText&gt;&lt;style face="superscript"&gt;[1]&lt;/style&gt;&lt;/DisplayText&gt;&lt;record&gt;&lt;rec-number&gt;420&lt;/rec-number&gt;&lt;foreign-keys&gt;&lt;key app="EN" db-id="r9zwvsd2lasesxedzt2520wwx5z0vw95xvv0"&gt;420&lt;/key&gt;&lt;key app="ENWeb" db-id="UkNBcArYEEMAACrea4E"&gt;402&lt;/key&gt;&lt;/foreign-keys&gt;&lt;ref-type name="Journal Article"&gt;17&lt;/ref-type&gt;&lt;contributors&gt;&lt;authors&gt;&lt;author&gt;Noble, Karl-Ludwig&lt;/author&gt;&lt;/authors&gt;&lt;/contributors&gt;&lt;titles&gt;&lt;title&gt;Waterborne polyurethanes&lt;/title&gt;&lt;secondary-title&gt;Progress in Organic Coatings&lt;/secondary-title&gt;&lt;alt-title&gt;Prog. Org. Coat.&lt;/alt-title&gt;&lt;/titles&gt;&lt;periodical&gt;&lt;full-title&gt;Progress in Organic Coatings&lt;/full-title&gt;&lt;abbr-1&gt;Prog. Org. Coat.&lt;/abbr-1&gt;&lt;/periodical&gt;&lt;alt-periodical&gt;&lt;full-title&gt;Progress in Organic Coatings&lt;/full-title&gt;&lt;abbr-1&gt;Prog. Org. Coat.&lt;/abbr-1&gt;&lt;/alt-periodical&gt;&lt;pages&gt;131-136&lt;/pages&gt;&lt;volume&gt;32&lt;/volume&gt;&lt;number&gt;1–4&lt;/number&gt;&lt;keywords&gt;&lt;keyword&gt;Waterborne polyurethanes&lt;/keyword&gt;&lt;keyword&gt;Production&lt;/keyword&gt;&lt;keyword&gt;Chemistry&lt;/keyword&gt;&lt;keyword&gt;Applications&lt;/keyword&gt;&lt;/keywords&gt;&lt;dates&gt;&lt;year&gt;1997&lt;/year&gt;&lt;/dates&gt;&lt;isbn&gt;0300-9440&lt;/isbn&gt;&lt;urls&gt;&lt;related-urls&gt;&lt;url&gt;http://www.sciencedirect.com/science/article/pii/S0300944097000714&lt;/url&gt;&lt;/related-urls&gt;&lt;/urls&gt;&lt;electronic-resource-num&gt;10.1016/s0300-9440(97)00071-4&lt;/electronic-resource-num&gt;&lt;research-notes&gt;cited acid paper&lt;/research-notes&gt;&lt;/record&gt;&lt;/Cite&gt;&lt;/EndNote&gt;</w:instrText>
      </w:r>
      <w:r w:rsidRPr="001D2749">
        <w:rPr>
          <w:lang w:val="en-US"/>
        </w:rPr>
        <w:fldChar w:fldCharType="separate"/>
      </w:r>
      <w:r w:rsidR="001D2749" w:rsidRPr="001D2749">
        <w:rPr>
          <w:noProof/>
          <w:vertAlign w:val="superscript"/>
          <w:lang w:val="en-US"/>
        </w:rPr>
        <w:t>[</w:t>
      </w:r>
      <w:hyperlink w:anchor="_ENREF_1" w:tooltip="Noble, 1997 #420" w:history="1">
        <w:r w:rsidR="001D2749" w:rsidRPr="001D2749">
          <w:rPr>
            <w:noProof/>
            <w:vertAlign w:val="superscript"/>
            <w:lang w:val="en-US"/>
          </w:rPr>
          <w:t>1</w:t>
        </w:r>
      </w:hyperlink>
      <w:r w:rsidR="001D2749" w:rsidRPr="001D2749">
        <w:rPr>
          <w:noProof/>
          <w:vertAlign w:val="superscript"/>
          <w:lang w:val="en-US"/>
        </w:rPr>
        <w:t>]</w:t>
      </w:r>
      <w:r w:rsidRPr="001D2749">
        <w:rPr>
          <w:lang w:val="en-US"/>
        </w:rPr>
        <w:fldChar w:fldCharType="end"/>
      </w:r>
      <w:r w:rsidRPr="0003072B">
        <w:rPr>
          <w:lang w:val="en-US"/>
        </w:rPr>
        <w:t xml:space="preserve">   </w:t>
      </w:r>
      <w:r w:rsidR="00F533E8" w:rsidRPr="0003072B">
        <w:rPr>
          <w:lang w:val="en-US"/>
        </w:rPr>
        <w:t>While other coating strategies have also been designed to reduce VOCs, including high solids coatings, powder coatings, and radiation curable coatings</w:t>
      </w:r>
      <w:r w:rsidR="00F533E8" w:rsidRPr="00F108E0">
        <w:rPr>
          <w:lang w:val="en-US"/>
        </w:rPr>
        <w:t>, these other coating systems are outside the scope of this discussion.</w:t>
      </w:r>
      <w:r w:rsidR="00F533E8" w:rsidRPr="001D2749">
        <w:rPr>
          <w:lang w:val="en-US"/>
        </w:rPr>
        <w:fldChar w:fldCharType="begin"/>
      </w:r>
      <w:r w:rsidR="001D2749">
        <w:rPr>
          <w:lang w:val="en-US"/>
        </w:rPr>
        <w:instrText xml:space="preserve"> ADDIN EN.CITE &lt;EndNote&gt;&lt;Cite&gt;&lt;Author&gt;Weiss&lt;/Author&gt;&lt;Year&gt;1997&lt;/Year&gt;&lt;RecNum&gt;433&lt;/RecNum&gt;&lt;DisplayText&gt;&lt;style face="superscript"&gt;[5]&lt;/style&gt;&lt;/DisplayText&gt;&lt;record&gt;&lt;rec-number&gt;433&lt;/rec-number&gt;&lt;foreign-keys&gt;&lt;key app="EN" db-id="r9zwvsd2lasesxedzt2520wwx5z0vw95xvv0"&gt;433&lt;/key&gt;&lt;key app="ENWeb" db-id="UkNBcArYEEMAACrea4E"&gt;413&lt;/key&gt;&lt;/foreign-keys&gt;&lt;ref-type name="Journal Article"&gt;17&lt;/ref-type&gt;&lt;contributors&gt;&lt;authors&gt;&lt;author&gt;Weiss, Keith D.&lt;/author&gt;&lt;/authors&gt;&lt;/contributors&gt;&lt;titles&gt;&lt;title&gt;Paint and coatings: A mature industry in transition&lt;/title&gt;&lt;secondary-title&gt;Progress in Polymer Science&lt;/secondary-title&gt;&lt;alt-title&gt;Prog. Polym. Sci.&lt;/alt-title&gt;&lt;/titles&gt;&lt;periodical&gt;&lt;full-title&gt;Progress in Polymer Science&lt;/full-title&gt;&lt;abbr-1&gt;Prog. Polym. Sci.&lt;/abbr-1&gt;&lt;/periodical&gt;&lt;alt-periodical&gt;&lt;full-title&gt;Progress in Polymer Science&lt;/full-title&gt;&lt;abbr-1&gt;Prog. Polym. Sci.&lt;/abbr-1&gt;&lt;/alt-periodical&gt;&lt;pages&gt;203-245&lt;/pages&gt;&lt;volume&gt;22&lt;/volume&gt;&lt;number&gt;2&lt;/number&gt;&lt;dates&gt;&lt;year&gt;1997&lt;/year&gt;&lt;/dates&gt;&lt;isbn&gt;0079-6700&lt;/isbn&gt;&lt;urls&gt;&lt;related-urls&gt;&lt;url&gt;http://www.sciencedirect.com/science/article/pii/S0079670096000196&lt;/url&gt;&lt;url&gt;http://ac.els-cdn.com/S0079670096000196/1-s2.0-S0079670096000196-main.pdf?_tid=d55a4b20-5f3a-11e2-a7f2-00000aacb360&amp;amp;acdnat=1358271886_1652af82a4fdd97f1257825a14da1032&lt;/url&gt;&lt;/related-urls&gt;&lt;/urls&gt;&lt;electronic-resource-num&gt;http://dx.doi.org/10.1016/S0079-6700(96)00019-6&lt;/electronic-resource-num&gt;&lt;/record&gt;&lt;/Cite&gt;&lt;/EndNote&gt;</w:instrText>
      </w:r>
      <w:r w:rsidR="00F533E8" w:rsidRPr="001D2749">
        <w:rPr>
          <w:lang w:val="en-US"/>
        </w:rPr>
        <w:fldChar w:fldCharType="separate"/>
      </w:r>
      <w:r w:rsidR="001D2749" w:rsidRPr="001D2749">
        <w:rPr>
          <w:noProof/>
          <w:vertAlign w:val="superscript"/>
          <w:lang w:val="en-US"/>
        </w:rPr>
        <w:t>[</w:t>
      </w:r>
      <w:hyperlink w:anchor="_ENREF_5" w:tooltip="Weiss, 1997 #433" w:history="1">
        <w:r w:rsidR="001D2749" w:rsidRPr="001D2749">
          <w:rPr>
            <w:noProof/>
            <w:vertAlign w:val="superscript"/>
            <w:lang w:val="en-US"/>
          </w:rPr>
          <w:t>5</w:t>
        </w:r>
      </w:hyperlink>
      <w:r w:rsidR="001D2749" w:rsidRPr="001D2749">
        <w:rPr>
          <w:noProof/>
          <w:vertAlign w:val="superscript"/>
          <w:lang w:val="en-US"/>
        </w:rPr>
        <w:t>]</w:t>
      </w:r>
      <w:r w:rsidR="00F533E8" w:rsidRPr="001D2749">
        <w:rPr>
          <w:lang w:val="en-US"/>
        </w:rPr>
        <w:fldChar w:fldCharType="end"/>
      </w:r>
      <w:r w:rsidR="00F533E8" w:rsidRPr="0003072B">
        <w:rPr>
          <w:lang w:val="en-US"/>
        </w:rPr>
        <w:t xml:space="preserve">  </w:t>
      </w:r>
      <w:r w:rsidR="00F533E8" w:rsidRPr="0003072B">
        <w:t xml:space="preserve"> </w:t>
      </w:r>
    </w:p>
    <w:p w14:paraId="268F410F" w14:textId="77777777" w:rsidR="00534ECA" w:rsidRDefault="00DE4B2B">
      <w:pPr>
        <w:spacing w:line="480" w:lineRule="auto"/>
        <w:ind w:firstLine="708"/>
        <w:jc w:val="both"/>
        <w:rPr>
          <w:lang w:val="en-US"/>
        </w:rPr>
      </w:pPr>
      <w:r w:rsidRPr="009E476C">
        <w:rPr>
          <w:lang w:val="en-US"/>
        </w:rPr>
        <w:t>Hybrid polymeric materials have been synthesized as strategy of overcoming the a</w:t>
      </w:r>
      <w:r w:rsidR="00351C78" w:rsidRPr="009E476C">
        <w:rPr>
          <w:lang w:val="en-US"/>
        </w:rPr>
        <w:t xml:space="preserve">forementioned </w:t>
      </w:r>
      <w:r w:rsidR="002D7D81" w:rsidRPr="009E476C">
        <w:rPr>
          <w:lang w:val="en-US"/>
        </w:rPr>
        <w:t>deficiencies</w:t>
      </w:r>
      <w:r w:rsidR="00351C78" w:rsidRPr="009E476C">
        <w:rPr>
          <w:lang w:val="en-US"/>
        </w:rPr>
        <w:t xml:space="preserve"> of </w:t>
      </w:r>
      <w:r w:rsidR="008D6E81" w:rsidRPr="009E476C">
        <w:rPr>
          <w:lang w:val="en-US"/>
        </w:rPr>
        <w:t>polyurethane</w:t>
      </w:r>
      <w:r w:rsidR="00534618" w:rsidRPr="009E476C">
        <w:rPr>
          <w:lang w:val="en-US"/>
        </w:rPr>
        <w:t xml:space="preserve"> dispersions</w:t>
      </w:r>
      <w:r w:rsidR="008D6E81" w:rsidRPr="009E476C">
        <w:rPr>
          <w:lang w:val="en-US"/>
        </w:rPr>
        <w:t xml:space="preserve"> </w:t>
      </w:r>
      <w:r w:rsidR="00351C78" w:rsidRPr="009E476C">
        <w:rPr>
          <w:lang w:val="en-US"/>
        </w:rPr>
        <w:t>and othe</w:t>
      </w:r>
      <w:r w:rsidRPr="009E476C">
        <w:rPr>
          <w:lang w:val="en-US"/>
        </w:rPr>
        <w:t xml:space="preserve">r polymers.  </w:t>
      </w:r>
      <w:r w:rsidR="00CF2413" w:rsidRPr="009E476C">
        <w:rPr>
          <w:lang w:val="en-US"/>
        </w:rPr>
        <w:t>Often, hybrid polymers refer to polymers covalently bonded to inorganic materials</w:t>
      </w:r>
      <w:r w:rsidR="0099260F" w:rsidRPr="009E476C">
        <w:rPr>
          <w:lang w:val="en-US"/>
        </w:rPr>
        <w:t xml:space="preserve"> or polymers with encapsulated nanoparticles</w:t>
      </w:r>
      <w:r w:rsidR="00CF2413" w:rsidRPr="009E476C">
        <w:rPr>
          <w:lang w:val="en-US"/>
        </w:rPr>
        <w:t>.</w:t>
      </w:r>
      <w:r w:rsidR="00A4739E" w:rsidRPr="009E476C">
        <w:rPr>
          <w:lang w:val="en-US"/>
        </w:rPr>
        <w:fldChar w:fldCharType="begin">
          <w:fldData xml:space="preserve">PEVuZE5vdGU+PENpdGU+PEF1dGhvcj5HdXl1dDwvQXV0aG9yPjxZZWFyPjIwMDc8L1llYXI+PFJl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</w:fldData>
        </w:fldChar>
      </w:r>
      <w:r w:rsidR="001D2749">
        <w:rPr>
          <w:lang w:val="en-US"/>
        </w:rPr>
        <w:instrText xml:space="preserve"> ADDIN EN.CITE </w:instrText>
      </w:r>
      <w:r w:rsidR="001D2749">
        <w:rPr>
          <w:lang w:val="en-US"/>
        </w:rPr>
        <w:fldChar w:fldCharType="begin">
          <w:fldData xml:space="preserve">PEVuZE5vdGU+PENpdGU+PEF1dGhvcj5HdXl1dDwvQXV0aG9yPjxZZWFyPjIwMDc8L1llYXI+PFJl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</w:fldData>
        </w:fldChar>
      </w:r>
      <w:r w:rsidR="001D2749">
        <w:rPr>
          <w:lang w:val="en-US"/>
        </w:rPr>
        <w:instrText xml:space="preserve"> ADDIN EN.CITE.DATA </w:instrText>
      </w:r>
      <w:r w:rsidR="001D2749">
        <w:rPr>
          <w:lang w:val="en-US"/>
        </w:rPr>
      </w:r>
      <w:r w:rsidR="001D2749">
        <w:rPr>
          <w:lang w:val="en-US"/>
        </w:rPr>
        <w:fldChar w:fldCharType="end"/>
      </w:r>
      <w:r w:rsidR="00A4739E" w:rsidRPr="009E476C">
        <w:rPr>
          <w:lang w:val="en-US"/>
        </w:rPr>
      </w:r>
      <w:r w:rsidR="00A4739E" w:rsidRPr="009E476C">
        <w:rPr>
          <w:lang w:val="en-US"/>
        </w:rPr>
        <w:fldChar w:fldCharType="separate"/>
      </w:r>
      <w:r w:rsidR="001D2749" w:rsidRPr="001D2749">
        <w:rPr>
          <w:noProof/>
          <w:vertAlign w:val="superscript"/>
          <w:lang w:val="en-US"/>
        </w:rPr>
        <w:t>[</w:t>
      </w:r>
      <w:hyperlink w:anchor="_ENREF_6" w:tooltip="Guyut, 2007 #546" w:history="1">
        <w:r w:rsidR="001D2749" w:rsidRPr="001D2749">
          <w:rPr>
            <w:noProof/>
            <w:vertAlign w:val="superscript"/>
            <w:lang w:val="en-US"/>
          </w:rPr>
          <w:t>6-8</w:t>
        </w:r>
      </w:hyperlink>
      <w:r w:rsidR="001D2749" w:rsidRPr="001D2749">
        <w:rPr>
          <w:noProof/>
          <w:vertAlign w:val="superscript"/>
          <w:lang w:val="en-US"/>
        </w:rPr>
        <w:t>]</w:t>
      </w:r>
      <w:r w:rsidR="00A4739E" w:rsidRPr="009E476C">
        <w:rPr>
          <w:lang w:val="en-US"/>
        </w:rPr>
        <w:fldChar w:fldCharType="end"/>
      </w:r>
      <w:r w:rsidR="004D56E6" w:rsidRPr="009E476C">
        <w:rPr>
          <w:lang w:val="en-US"/>
        </w:rPr>
        <w:t xml:space="preserve">  </w:t>
      </w:r>
      <w:r w:rsidR="0003072B">
        <w:rPr>
          <w:lang w:val="en-US"/>
        </w:rPr>
        <w:t>H</w:t>
      </w:r>
      <w:r w:rsidR="0003072B" w:rsidRPr="00193EBE">
        <w:rPr>
          <w:lang w:val="en-US"/>
        </w:rPr>
        <w:t>ybrid polymer systems can also include two or more different types of polymers that are normally incompatible, such as thermosets and thermoplastics.</w:t>
      </w:r>
      <w:r w:rsidR="0003072B" w:rsidRPr="00193EBE">
        <w:rPr>
          <w:lang w:val="en-US"/>
        </w:rPr>
        <w:fldChar w:fldCharType="begin">
          <w:fldData xml:space="preserve">PEVuZE5vdGU+PENpdGU+PEF1dGhvcj5HdXl1dDwvQXV0aG9yPjxZZWFyPjIwMDc8L1llYXI+PFJl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</w:fldData>
        </w:fldChar>
      </w:r>
      <w:r w:rsidR="001D2749">
        <w:rPr>
          <w:lang w:val="en-US"/>
        </w:rPr>
        <w:instrText xml:space="preserve"> ADDIN EN.CITE </w:instrText>
      </w:r>
      <w:r w:rsidR="001D2749">
        <w:rPr>
          <w:lang w:val="en-US"/>
        </w:rPr>
        <w:fldChar w:fldCharType="begin">
          <w:fldData xml:space="preserve">PEVuZE5vdGU+PENpdGU+PEF1dGhvcj5HdXl1dDwvQXV0aG9yPjxZZWFyPjIwMDc8L1llYXI+PFJl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</w:fldData>
        </w:fldChar>
      </w:r>
      <w:r w:rsidR="001D2749">
        <w:rPr>
          <w:lang w:val="en-US"/>
        </w:rPr>
        <w:instrText xml:space="preserve"> ADDIN EN.CITE.DATA </w:instrText>
      </w:r>
      <w:r w:rsidR="001D2749">
        <w:rPr>
          <w:lang w:val="en-US"/>
        </w:rPr>
      </w:r>
      <w:r w:rsidR="001D2749">
        <w:rPr>
          <w:lang w:val="en-US"/>
        </w:rPr>
        <w:fldChar w:fldCharType="end"/>
      </w:r>
      <w:r w:rsidR="0003072B" w:rsidRPr="00193EBE">
        <w:rPr>
          <w:lang w:val="en-US"/>
        </w:rPr>
      </w:r>
      <w:r w:rsidR="0003072B" w:rsidRPr="00193EBE">
        <w:rPr>
          <w:lang w:val="en-US"/>
        </w:rPr>
        <w:fldChar w:fldCharType="separate"/>
      </w:r>
      <w:r w:rsidR="001D2749" w:rsidRPr="001D2749">
        <w:rPr>
          <w:noProof/>
          <w:vertAlign w:val="superscript"/>
          <w:lang w:val="en-US"/>
        </w:rPr>
        <w:t>[</w:t>
      </w:r>
      <w:hyperlink w:anchor="_ENREF_6" w:tooltip="Guyut, 2007 #546" w:history="1">
        <w:r w:rsidR="001D2749" w:rsidRPr="001D2749">
          <w:rPr>
            <w:noProof/>
            <w:vertAlign w:val="superscript"/>
            <w:lang w:val="en-US"/>
          </w:rPr>
          <w:t>6</w:t>
        </w:r>
      </w:hyperlink>
      <w:r w:rsidR="001D2749" w:rsidRPr="001D2749">
        <w:rPr>
          <w:noProof/>
          <w:vertAlign w:val="superscript"/>
          <w:lang w:val="en-US"/>
        </w:rPr>
        <w:t>]</w:t>
      </w:r>
      <w:r w:rsidR="0003072B" w:rsidRPr="00193EBE">
        <w:rPr>
          <w:lang w:val="en-US"/>
        </w:rPr>
        <w:fldChar w:fldCharType="end"/>
      </w:r>
      <w:r w:rsidR="0003072B">
        <w:rPr>
          <w:lang w:val="en-US"/>
        </w:rPr>
        <w:t xml:space="preserve">  </w:t>
      </w:r>
      <w:r w:rsidR="0003072B" w:rsidRPr="00B14AC5">
        <w:rPr>
          <w:lang w:val="en-US"/>
        </w:rPr>
        <w:t>I</w:t>
      </w:r>
      <w:r w:rsidR="00AE35F2" w:rsidRPr="00B14AC5">
        <w:rPr>
          <w:lang w:val="en-US"/>
        </w:rPr>
        <w:t xml:space="preserve">n the present context, the term hybrid polymers refer to the combination of </w:t>
      </w:r>
      <w:r w:rsidR="00AE35F2" w:rsidRPr="00B14AC5">
        <w:rPr>
          <w:lang w:val="en-US"/>
        </w:rPr>
        <w:lastRenderedPageBreak/>
        <w:t>thermoset polyurethanes and thermoplastic acrylic latexes.</w:t>
      </w:r>
      <w:r w:rsidR="00AE35F2" w:rsidRPr="00B14AC5">
        <w:rPr>
          <w:lang w:val="en-US"/>
        </w:rPr>
        <w:fldChar w:fldCharType="begin"/>
      </w:r>
      <w:r w:rsidR="001D2749">
        <w:rPr>
          <w:lang w:val="en-US"/>
        </w:rPr>
        <w:instrText xml:space="preserve"> ADDIN EN.CITE &lt;EndNote&gt;&lt;Cite&gt;&lt;Author&gt;Wicks&lt;/Author&gt;&lt;Year&gt;2007&lt;/Year&gt;&lt;RecNum&gt;449&lt;/RecNum&gt;&lt;DisplayText&gt;&lt;style face="superscript"&gt;[9]&lt;/style&gt;&lt;/DisplayText&gt;&lt;record&gt;&lt;rec-number&gt;449&lt;/rec-number&gt;&lt;foreign-keys&gt;&lt;key app="EN" db-id="r9zwvsd2lasesxedzt2520wwx5z0vw95xvv0"&gt;449&lt;/key&gt;&lt;key app="ENWeb" db-id="UkNBcArYEEMAACrea4E"&gt;429&lt;/key&gt;&lt;/foreign-keys&gt;&lt;ref-type name="Book"&gt;6&lt;/ref-type&gt;&lt;contributors&gt;&lt;authors&gt;&lt;author&gt;Wicks, Zeno W., Jr.&lt;/author&gt;&lt;author&gt;Jones, Frank N.&lt;/author&gt;&lt;author&gt;Pappas, S. Petter&lt;/author&gt;&lt;author&gt;Wicks, Douglas A.&lt;/author&gt;&lt;/authors&gt;&lt;/contributors&gt;&lt;titles&gt;&lt;title&gt;Organic Coatings: Science and Technology&lt;/title&gt;&lt;/titles&gt;&lt;edition&gt;Third&lt;/edition&gt;&lt;dates&gt;&lt;year&gt;2007&lt;/year&gt;&lt;/dates&gt;&lt;pub-location&gt;Hoboken, NJ&lt;/pub-location&gt;&lt;publisher&gt;John Wiley &amp;amp; Sons, Inc.&lt;/publisher&gt;&lt;isbn&gt;978-0-471-69806-7&lt;/isbn&gt;&lt;urls&gt;&lt;/urls&gt;&lt;/record&gt;&lt;/Cite&gt;&lt;/EndNote&gt;</w:instrText>
      </w:r>
      <w:r w:rsidR="00AE35F2" w:rsidRPr="00B14AC5">
        <w:rPr>
          <w:lang w:val="en-US"/>
        </w:rPr>
        <w:fldChar w:fldCharType="separate"/>
      </w:r>
      <w:r w:rsidR="001D2749" w:rsidRPr="001D2749">
        <w:rPr>
          <w:noProof/>
          <w:vertAlign w:val="superscript"/>
          <w:lang w:val="en-US"/>
        </w:rPr>
        <w:t>[</w:t>
      </w:r>
      <w:hyperlink w:anchor="_ENREF_9" w:tooltip="Wicks, 2007 #449" w:history="1">
        <w:r w:rsidR="001D2749" w:rsidRPr="001D2749">
          <w:rPr>
            <w:noProof/>
            <w:vertAlign w:val="superscript"/>
            <w:lang w:val="en-US"/>
          </w:rPr>
          <w:t>9</w:t>
        </w:r>
      </w:hyperlink>
      <w:r w:rsidR="001D2749" w:rsidRPr="001D2749">
        <w:rPr>
          <w:noProof/>
          <w:vertAlign w:val="superscript"/>
          <w:lang w:val="en-US"/>
        </w:rPr>
        <w:t>]</w:t>
      </w:r>
      <w:r w:rsidR="00AE35F2" w:rsidRPr="00B14AC5">
        <w:rPr>
          <w:lang w:val="en-US"/>
        </w:rPr>
        <w:fldChar w:fldCharType="end"/>
      </w:r>
      <w:r w:rsidR="00AE35F2" w:rsidRPr="00B14AC5">
        <w:rPr>
          <w:lang w:val="en-US"/>
        </w:rPr>
        <w:t xml:space="preserve">  </w:t>
      </w:r>
      <w:r w:rsidR="00534ECA" w:rsidRPr="00B14AC5">
        <w:rPr>
          <w:lang w:val="en-US"/>
        </w:rPr>
        <w:t xml:space="preserve">Acrylic </w:t>
      </w:r>
      <w:r w:rsidR="00534ECA" w:rsidRPr="00193EBE">
        <w:rPr>
          <w:lang w:val="en-US"/>
        </w:rPr>
        <w:t>resins have a number of advantages, including good weatherability, chemical resistance, gloss, and affinity to pigments.</w:t>
      </w:r>
      <w:r w:rsidR="00A4739E" w:rsidRPr="00193EBE">
        <w:rPr>
          <w:lang w:val="en-US"/>
        </w:rPr>
        <w:fldChar w:fldCharType="begin"/>
      </w:r>
      <w:r w:rsidR="001D2749">
        <w:rPr>
          <w:lang w:val="en-US"/>
        </w:rPr>
        <w:instrText xml:space="preserve"> ADDIN EN.CITE &lt;EndNote&gt;&lt;Cite&gt;&lt;Author&gt;Hirose&lt;/Author&gt;&lt;Year&gt;1997&lt;/Year&gt;&lt;RecNum&gt;284&lt;/RecNum&gt;&lt;DisplayText&gt;&lt;style face="superscript"&gt;[10]&lt;/style&gt;&lt;/DisplayText&gt;&lt;record&gt;&lt;rec-number&gt;284&lt;/rec-number&gt;&lt;foreign-keys&gt;&lt;key app="EN" db-id="r9zwvsd2lasesxedzt2520wwx5z0vw95xvv0"&gt;284&lt;/key&gt;&lt;key app="ENWeb" db-id="UkNBcArYEEMAACrea4E"&gt;270&lt;/key&gt;&lt;/foreign-keys&gt;&lt;ref-type name="Journal Article"&gt;17&lt;/ref-type&gt;&lt;contributors&gt;&lt;authors&gt;&lt;author&gt;Hirose, M.&lt;/author&gt;&lt;author&gt;Kadowaki, F.&lt;/author&gt;&lt;author&gt;Zhou, Jianhui&lt;/author&gt;&lt;/authors&gt;&lt;/contributors&gt;&lt;titles&gt;&lt;title&gt;The structure and properties of core-shell type acrylic-polyurethane hybrid aqueous emulsions&lt;/title&gt;&lt;secondary-title&gt;Progress in Organic Coatings&lt;/secondary-title&gt;&lt;alt-title&gt;Prog. Org. Coat.&lt;/alt-title&gt;&lt;/titles&gt;&lt;periodical&gt;&lt;full-title&gt;Progress in Organic Coatings&lt;/full-title&gt;&lt;abbr-1&gt;Prog. Org. Coat.&lt;/abbr-1&gt;&lt;/periodical&gt;&lt;alt-periodical&gt;&lt;full-title&gt;Progress in Organic Coatings&lt;/full-title&gt;&lt;abbr-1&gt;Prog. Org. Coat.&lt;/abbr-1&gt;&lt;/alt-periodical&gt;&lt;pages&gt;157-169&lt;/pages&gt;&lt;volume&gt;31&lt;/volume&gt;&lt;number&gt;1-2&lt;/number&gt;&lt;keywords&gt;&lt;keyword&gt;Water-borne coating&lt;/keyword&gt;&lt;keyword&gt;Acrylic emulsion&lt;/keyword&gt;&lt;keyword&gt;Polyurethane&lt;/keyword&gt;&lt;keyword&gt;Core-shell emulsion&lt;/keyword&gt;&lt;keyword&gt;FT-IR&lt;/keyword&gt;&lt;keyword&gt;ESCA&lt;/keyword&gt;&lt;keyword&gt;Crosslinking&lt;/keyword&gt;&lt;/keywords&gt;&lt;dates&gt;&lt;year&gt;1997&lt;/year&gt;&lt;pub-dates&gt;&lt;date&gt;1997/6//&lt;/date&gt;&lt;/pub-dates&gt;&lt;/dates&gt;&lt;urls&gt;&lt;related-urls&gt;&lt;url&gt;http://www.sciencedirect.com/science/article/B6THD-3SDCFCV-R/2/7b96c7e1a351113c8c1511f508879d32 &lt;/url&gt;&lt;/related-urls&gt;&lt;/urls&gt;&lt;research-notes&gt;cited GHL Paper&lt;/research-notes&gt;&lt;/record&gt;&lt;/Cite&gt;&lt;/EndNote&gt;</w:instrText>
      </w:r>
      <w:r w:rsidR="00A4739E" w:rsidRPr="00193EBE">
        <w:rPr>
          <w:lang w:val="en-US"/>
        </w:rPr>
        <w:fldChar w:fldCharType="separate"/>
      </w:r>
      <w:r w:rsidR="001D2749" w:rsidRPr="001D2749">
        <w:rPr>
          <w:noProof/>
          <w:vertAlign w:val="superscript"/>
          <w:lang w:val="en-US"/>
        </w:rPr>
        <w:t>[</w:t>
      </w:r>
      <w:hyperlink w:anchor="_ENREF_10" w:tooltip="Hirose, 1997 #284" w:history="1">
        <w:r w:rsidR="001D2749" w:rsidRPr="001D2749">
          <w:rPr>
            <w:noProof/>
            <w:vertAlign w:val="superscript"/>
            <w:lang w:val="en-US"/>
          </w:rPr>
          <w:t>10</w:t>
        </w:r>
      </w:hyperlink>
      <w:r w:rsidR="001D2749" w:rsidRPr="001D2749">
        <w:rPr>
          <w:noProof/>
          <w:vertAlign w:val="superscript"/>
          <w:lang w:val="en-US"/>
        </w:rPr>
        <w:t>]</w:t>
      </w:r>
      <w:r w:rsidR="00A4739E" w:rsidRPr="00193EBE">
        <w:rPr>
          <w:lang w:val="en-US"/>
        </w:rPr>
        <w:fldChar w:fldCharType="end"/>
      </w:r>
      <w:r w:rsidR="00534ECA" w:rsidRPr="00193EBE">
        <w:rPr>
          <w:lang w:val="en-US"/>
        </w:rPr>
        <w:t xml:space="preserve">  However, acrylic resins often exhibit poor toughness, elongation, </w:t>
      </w:r>
      <w:commentRangeStart w:id="0"/>
      <w:commentRangeStart w:id="1"/>
      <w:r w:rsidR="00534ECA" w:rsidRPr="00EB0F92">
        <w:rPr>
          <w:lang w:val="en-US"/>
        </w:rPr>
        <w:t>mar</w:t>
      </w:r>
      <w:commentRangeEnd w:id="0"/>
      <w:r w:rsidR="00D33115">
        <w:rPr>
          <w:rStyle w:val="CommentReference"/>
        </w:rPr>
        <w:commentReference w:id="0"/>
      </w:r>
      <w:commentRangeEnd w:id="1"/>
      <w:r w:rsidR="00EB0F92">
        <w:rPr>
          <w:rStyle w:val="CommentReference"/>
        </w:rPr>
        <w:commentReference w:id="1"/>
      </w:r>
      <w:ins w:id="2" w:author="Thomas Garrison" w:date="2014-05-06T14:34:00Z">
        <w:r w:rsidR="00EB0F92">
          <w:rPr>
            <w:lang w:val="en-US"/>
          </w:rPr>
          <w:t xml:space="preserve"> </w:t>
        </w:r>
      </w:ins>
      <w:r w:rsidR="00534ECA" w:rsidRPr="00EB0F92">
        <w:rPr>
          <w:lang w:val="en-US"/>
        </w:rPr>
        <w:t>resistance</w:t>
      </w:r>
      <w:r w:rsidR="00534ECA" w:rsidRPr="00193EBE">
        <w:rPr>
          <w:lang w:val="en-US"/>
        </w:rPr>
        <w:t>, and adhesion.</w:t>
      </w:r>
      <w:r w:rsidR="00A4739E" w:rsidRPr="00193EBE">
        <w:rPr>
          <w:lang w:val="en-US"/>
        </w:rPr>
        <w:fldChar w:fldCharType="begin"/>
      </w:r>
      <w:r w:rsidR="001D2749">
        <w:rPr>
          <w:lang w:val="en-US"/>
        </w:rPr>
        <w:instrText xml:space="preserve"> ADDIN EN.CITE &lt;EndNote&gt;&lt;Cite&gt;&lt;Author&gt;Hirose&lt;/Author&gt;&lt;Year&gt;1997&lt;/Year&gt;&lt;RecNum&gt;284&lt;/RecNum&gt;&lt;DisplayText&gt;&lt;style face="superscript"&gt;[10]&lt;/style&gt;&lt;/DisplayText&gt;&lt;record&gt;&lt;rec-number&gt;284&lt;/rec-number&gt;&lt;foreign-keys&gt;&lt;key app="EN" db-id="r9zwvsd2lasesxedzt2520wwx5z0vw95xvv0"&gt;284&lt;/key&gt;&lt;key app="ENWeb" db-id="UkNBcArYEEMAACrea4E"&gt;270&lt;/key&gt;&lt;/foreign-keys&gt;&lt;ref-type name="Journal Article"&gt;17&lt;/ref-type&gt;&lt;contributors&gt;&lt;authors&gt;&lt;author&gt;Hirose, M.&lt;/author&gt;&lt;author&gt;Kadowaki, F.&lt;/author&gt;&lt;author&gt;Zhou, Jianhui&lt;/author&gt;&lt;/authors&gt;&lt;/contributors&gt;&lt;titles&gt;&lt;title&gt;The structure and properties of core-shell type acrylic-polyurethane hybrid aqueous emulsions&lt;/title&gt;&lt;secondary-title&gt;Progress in Organic Coatings&lt;/secondary-title&gt;&lt;alt-title&gt;Prog. Org. Coat.&lt;/alt-title&gt;&lt;/titles&gt;&lt;periodical&gt;&lt;full-title&gt;Progress in Organic Coatings&lt;/full-title&gt;&lt;abbr-1&gt;Prog. Org. Coat.&lt;/abbr-1&gt;&lt;/periodical&gt;&lt;alt-periodical&gt;&lt;full-title&gt;Progress in Organic Coatings&lt;/full-title&gt;&lt;abbr-1&gt;Prog. Org. Coat.&lt;/abbr-1&gt;&lt;/alt-periodical&gt;&lt;pages&gt;157-169&lt;/pages&gt;&lt;volume&gt;31&lt;/volume&gt;&lt;number&gt;1-2&lt;/number&gt;&lt;keywords&gt;&lt;keyword&gt;Water-borne coating&lt;/keyword&gt;&lt;keyword&gt;Acrylic emulsion&lt;/keyword&gt;&lt;keyword&gt;Polyurethane&lt;/keyword&gt;&lt;keyword&gt;Core-shell emulsion&lt;/keyword&gt;&lt;keyword&gt;FT-IR&lt;/keyword&gt;&lt;keyword&gt;ESCA&lt;/keyword&gt;&lt;keyword&gt;Crosslinking&lt;/keyword&gt;&lt;/keywords&gt;&lt;dates&gt;&lt;year&gt;1997&lt;/year&gt;&lt;pub-dates&gt;&lt;date&gt;1997/6//&lt;/date&gt;&lt;/pub-dates&gt;&lt;/dates&gt;&lt;urls&gt;&lt;related-urls&gt;&lt;url&gt;http://www.sciencedirect.com/science/article/B6THD-3SDCFCV-R/2/7b96c7e1a351113c8c1511f508879d32 &lt;/url&gt;&lt;/related-urls&gt;&lt;/urls&gt;&lt;research-notes&gt;cited GHL Paper&lt;/research-notes&gt;&lt;/record&gt;&lt;/Cite&gt;&lt;/EndNote&gt;</w:instrText>
      </w:r>
      <w:r w:rsidR="00A4739E" w:rsidRPr="00193EBE">
        <w:rPr>
          <w:lang w:val="en-US"/>
        </w:rPr>
        <w:fldChar w:fldCharType="separate"/>
      </w:r>
      <w:r w:rsidR="001D2749" w:rsidRPr="001D2749">
        <w:rPr>
          <w:noProof/>
          <w:vertAlign w:val="superscript"/>
          <w:lang w:val="en-US"/>
        </w:rPr>
        <w:t>[</w:t>
      </w:r>
      <w:hyperlink w:anchor="_ENREF_10" w:tooltip="Hirose, 1997 #284" w:history="1">
        <w:r w:rsidR="001D2749" w:rsidRPr="001D2749">
          <w:rPr>
            <w:noProof/>
            <w:vertAlign w:val="superscript"/>
            <w:lang w:val="en-US"/>
          </w:rPr>
          <w:t>10</w:t>
        </w:r>
      </w:hyperlink>
      <w:r w:rsidR="001D2749" w:rsidRPr="001D2749">
        <w:rPr>
          <w:noProof/>
          <w:vertAlign w:val="superscript"/>
          <w:lang w:val="en-US"/>
        </w:rPr>
        <w:t>]</w:t>
      </w:r>
      <w:r w:rsidR="00A4739E" w:rsidRPr="00193EBE">
        <w:rPr>
          <w:lang w:val="en-US"/>
        </w:rPr>
        <w:fldChar w:fldCharType="end"/>
      </w:r>
      <w:r w:rsidR="00534ECA" w:rsidRPr="00193EBE">
        <w:rPr>
          <w:lang w:val="en-US"/>
        </w:rPr>
        <w:t xml:space="preserve">  Hybrid polyurethane latexes offer the potential of combining the advantages of both acrylic latexes and waterborne polyurethane dispersion systems, while offering lower cost and good affinity to pigments.</w:t>
      </w:r>
      <w:r w:rsidR="00A4739E" w:rsidRPr="00193EBE">
        <w:rPr>
          <w:lang w:val="en-US"/>
        </w:rPr>
        <w:fldChar w:fldCharType="begin">
          <w:fldData xml:space="preserve">PEVuZE5vdGU+PENpdGU+PEF1dGhvcj5IaXJvc2U8L0F1dGhvcj48WWVhcj4xOTk3PC9ZZWFyPjxS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</w:fldData>
        </w:fldChar>
      </w:r>
      <w:r w:rsidR="001D2749">
        <w:rPr>
          <w:lang w:val="en-US"/>
        </w:rPr>
        <w:instrText xml:space="preserve"> ADDIN EN.CITE </w:instrText>
      </w:r>
      <w:r w:rsidR="001D2749">
        <w:rPr>
          <w:lang w:val="en-US"/>
        </w:rPr>
        <w:fldChar w:fldCharType="begin">
          <w:fldData xml:space="preserve">PEVuZE5vdGU+PENpdGU+PEF1dGhvcj5IaXJvc2U8L0F1dGhvcj48WWVhcj4xOTk3PC9ZZWFyPjxS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</w:fldData>
        </w:fldChar>
      </w:r>
      <w:r w:rsidR="001D2749">
        <w:rPr>
          <w:lang w:val="en-US"/>
        </w:rPr>
        <w:instrText xml:space="preserve"> ADDIN EN.CITE.DATA </w:instrText>
      </w:r>
      <w:r w:rsidR="001D2749">
        <w:rPr>
          <w:lang w:val="en-US"/>
        </w:rPr>
      </w:r>
      <w:r w:rsidR="001D2749">
        <w:rPr>
          <w:lang w:val="en-US"/>
        </w:rPr>
        <w:fldChar w:fldCharType="end"/>
      </w:r>
      <w:r w:rsidR="00A4739E" w:rsidRPr="00193EBE">
        <w:rPr>
          <w:lang w:val="en-US"/>
        </w:rPr>
      </w:r>
      <w:r w:rsidR="00A4739E" w:rsidRPr="00193EBE">
        <w:rPr>
          <w:lang w:val="en-US"/>
        </w:rPr>
        <w:fldChar w:fldCharType="separate"/>
      </w:r>
      <w:r w:rsidR="001D2749" w:rsidRPr="001D2749">
        <w:rPr>
          <w:noProof/>
          <w:vertAlign w:val="superscript"/>
          <w:lang w:val="en-US"/>
        </w:rPr>
        <w:t>[</w:t>
      </w:r>
      <w:hyperlink w:anchor="_ENREF_10" w:tooltip="Hirose, 1997 #284" w:history="1">
        <w:r w:rsidR="001D2749" w:rsidRPr="001D2749">
          <w:rPr>
            <w:noProof/>
            <w:vertAlign w:val="superscript"/>
            <w:lang w:val="en-US"/>
          </w:rPr>
          <w:t>10</w:t>
        </w:r>
      </w:hyperlink>
      <w:r w:rsidR="001D2749" w:rsidRPr="001D2749">
        <w:rPr>
          <w:noProof/>
          <w:vertAlign w:val="superscript"/>
          <w:lang w:val="en-US"/>
        </w:rPr>
        <w:t xml:space="preserve">, </w:t>
      </w:r>
      <w:hyperlink w:anchor="_ENREF_11" w:tooltip="Hirose, 2000 #415" w:history="1">
        <w:r w:rsidR="001D2749" w:rsidRPr="001D2749">
          <w:rPr>
            <w:noProof/>
            <w:vertAlign w:val="superscript"/>
            <w:lang w:val="en-US"/>
          </w:rPr>
          <w:t>11</w:t>
        </w:r>
      </w:hyperlink>
      <w:r w:rsidR="001D2749" w:rsidRPr="001D2749">
        <w:rPr>
          <w:noProof/>
          <w:vertAlign w:val="superscript"/>
          <w:lang w:val="en-US"/>
        </w:rPr>
        <w:t>]</w:t>
      </w:r>
      <w:r w:rsidR="00A4739E" w:rsidRPr="00193EBE">
        <w:rPr>
          <w:lang w:val="en-US"/>
        </w:rPr>
        <w:fldChar w:fldCharType="end"/>
      </w:r>
      <w:r w:rsidR="00534ECA" w:rsidRPr="00193EBE">
        <w:rPr>
          <w:lang w:val="en-US"/>
        </w:rPr>
        <w:t xml:space="preserve">  </w:t>
      </w:r>
    </w:p>
    <w:p w14:paraId="60BF9F0F" w14:textId="77777777" w:rsidR="001004D7" w:rsidRPr="009E476C" w:rsidRDefault="001004D7" w:rsidP="001004D7">
      <w:pPr>
        <w:spacing w:line="480" w:lineRule="auto"/>
        <w:ind w:firstLine="708"/>
        <w:jc w:val="both"/>
        <w:rPr>
          <w:lang w:val="en-US"/>
        </w:rPr>
      </w:pPr>
      <w:r w:rsidRPr="001004D7">
        <w:rPr>
          <w:lang w:val="en-US"/>
        </w:rPr>
        <w:t>Another drawback of conventional coatings is</w:t>
      </w:r>
      <w:r w:rsidRPr="00A0757F">
        <w:rPr>
          <w:lang w:val="en-US"/>
        </w:rPr>
        <w:t xml:space="preserve"> their dependence on a petroleum-based polymers and solvents</w:t>
      </w:r>
      <w:r w:rsidRPr="001004D7">
        <w:rPr>
          <w:lang w:val="en-US"/>
        </w:rPr>
        <w:t>.  In recent years, considerable research has focused on the replacement of petroleum-based starting materials for polyurethanes with biorenewable-based materials.</w:t>
      </w:r>
      <w:r w:rsidRPr="001004D7">
        <w:rPr>
          <w:lang w:val="en-US"/>
        </w:rPr>
        <w:fldChar w:fldCharType="begin">
          <w:fldData xml:space="preserve">PEVuZE5vdGU+PENpdGU+PEF1dGhvcj5NZWllcjwvQXV0aG9yPjxZZWFyPjIwMDc8L1llYXI+PFJl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</w:fldData>
        </w:fldChar>
      </w:r>
      <w:r w:rsidR="001D2749">
        <w:rPr>
          <w:lang w:val="en-US"/>
        </w:rPr>
        <w:instrText xml:space="preserve"> ADDIN EN.CITE </w:instrText>
      </w:r>
      <w:r w:rsidR="001D2749">
        <w:rPr>
          <w:lang w:val="en-US"/>
        </w:rPr>
        <w:fldChar w:fldCharType="begin">
          <w:fldData xml:space="preserve">PEVuZE5vdGU+PENpdGU+PEF1dGhvcj5NZWllcjwvQXV0aG9yPjxZZWFyPjIwMDc8L1llYXI+PFJl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</w:fldData>
        </w:fldChar>
      </w:r>
      <w:r w:rsidR="001D2749">
        <w:rPr>
          <w:lang w:val="en-US"/>
        </w:rPr>
        <w:instrText xml:space="preserve"> ADDIN EN.CITE.DATA </w:instrText>
      </w:r>
      <w:r w:rsidR="001D2749">
        <w:rPr>
          <w:lang w:val="en-US"/>
        </w:rPr>
      </w:r>
      <w:r w:rsidR="001D2749">
        <w:rPr>
          <w:lang w:val="en-US"/>
        </w:rPr>
        <w:fldChar w:fldCharType="end"/>
      </w:r>
      <w:r w:rsidRPr="001004D7">
        <w:rPr>
          <w:lang w:val="en-US"/>
        </w:rPr>
      </w:r>
      <w:r w:rsidRPr="001004D7">
        <w:rPr>
          <w:lang w:val="en-US"/>
        </w:rPr>
        <w:fldChar w:fldCharType="separate"/>
      </w:r>
      <w:r w:rsidR="001D2749" w:rsidRPr="001D2749">
        <w:rPr>
          <w:noProof/>
          <w:vertAlign w:val="superscript"/>
          <w:lang w:val="en-US"/>
        </w:rPr>
        <w:t>[</w:t>
      </w:r>
      <w:hyperlink w:anchor="_ENREF_12" w:tooltip="Meier, 2007 #409" w:history="1">
        <w:r w:rsidR="001D2749" w:rsidRPr="001D2749">
          <w:rPr>
            <w:noProof/>
            <w:vertAlign w:val="superscript"/>
            <w:lang w:val="en-US"/>
          </w:rPr>
          <w:t>12-14</w:t>
        </w:r>
      </w:hyperlink>
      <w:r w:rsidR="001D2749" w:rsidRPr="001D2749">
        <w:rPr>
          <w:noProof/>
          <w:vertAlign w:val="superscript"/>
          <w:lang w:val="en-US"/>
        </w:rPr>
        <w:t>]</w:t>
      </w:r>
      <w:r w:rsidRPr="001004D7">
        <w:rPr>
          <w:lang w:val="en-US"/>
        </w:rPr>
        <w:fldChar w:fldCharType="end"/>
      </w:r>
      <w:r w:rsidRPr="001004D7">
        <w:rPr>
          <w:lang w:val="en-US"/>
        </w:rPr>
        <w:t xml:space="preserve">  </w:t>
      </w:r>
      <w:r w:rsidRPr="009E476C">
        <w:rPr>
          <w:lang w:val="en-US"/>
        </w:rPr>
        <w:t>In response to the dual concerns about dwindling petroleum reserves and VOC emissions, waterborne polyurethane dispersions</w:t>
      </w:r>
      <w:r w:rsidR="00D33115">
        <w:rPr>
          <w:lang w:val="en-US"/>
        </w:rPr>
        <w:t xml:space="preserve"> </w:t>
      </w:r>
      <w:r w:rsidRPr="009E476C">
        <w:rPr>
          <w:lang w:val="en-US"/>
        </w:rPr>
        <w:t>have been prepared using biorenewable-based polyols, such as vegetable oils or fatty acids.</w:t>
      </w:r>
      <w:r w:rsidRPr="009E476C">
        <w:rPr>
          <w:lang w:val="en-US"/>
        </w:rPr>
        <w:fldChar w:fldCharType="begin">
          <w:fldData xml:space="preserve">PEVuZE5vdGU+PENpdGU+PEF1dGhvcj5MdTwvQXV0aG9yPjxZZWFyPjIwMDg8L1llYXI+PFJlY051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</w:fldData>
        </w:fldChar>
      </w:r>
      <w:r w:rsidR="001D2749">
        <w:rPr>
          <w:lang w:val="en-US"/>
        </w:rPr>
        <w:instrText xml:space="preserve"> ADDIN EN.CITE </w:instrText>
      </w:r>
      <w:r w:rsidR="001D2749">
        <w:rPr>
          <w:lang w:val="en-US"/>
        </w:rPr>
        <w:fldChar w:fldCharType="begin">
          <w:fldData xml:space="preserve">PEVuZE5vdGU+PENpdGU+PEF1dGhvcj5MdTwvQXV0aG9yPjxZZWFyPjIwMDg8L1llYXI+PFJlY051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</w:fldData>
        </w:fldChar>
      </w:r>
      <w:r w:rsidR="001D2749">
        <w:rPr>
          <w:lang w:val="en-US"/>
        </w:rPr>
        <w:instrText xml:space="preserve"> ADDIN EN.CITE.DATA </w:instrText>
      </w:r>
      <w:r w:rsidR="001D2749">
        <w:rPr>
          <w:lang w:val="en-US"/>
        </w:rPr>
      </w:r>
      <w:r w:rsidR="001D2749">
        <w:rPr>
          <w:lang w:val="en-US"/>
        </w:rPr>
        <w:fldChar w:fldCharType="end"/>
      </w:r>
      <w:r w:rsidRPr="009E476C">
        <w:rPr>
          <w:lang w:val="en-US"/>
        </w:rPr>
      </w:r>
      <w:r w:rsidRPr="009E476C">
        <w:rPr>
          <w:lang w:val="en-US"/>
        </w:rPr>
        <w:fldChar w:fldCharType="separate"/>
      </w:r>
      <w:r w:rsidR="001D2749" w:rsidRPr="001D2749">
        <w:rPr>
          <w:noProof/>
          <w:vertAlign w:val="superscript"/>
          <w:lang w:val="en-US"/>
        </w:rPr>
        <w:t>[</w:t>
      </w:r>
      <w:hyperlink w:anchor="_ENREF_15" w:tooltip="Lu, 2008 #109" w:history="1">
        <w:r w:rsidR="001D2749" w:rsidRPr="001D2749">
          <w:rPr>
            <w:noProof/>
            <w:vertAlign w:val="superscript"/>
            <w:lang w:val="en-US"/>
          </w:rPr>
          <w:t>15-19</w:t>
        </w:r>
      </w:hyperlink>
      <w:r w:rsidR="001D2749" w:rsidRPr="001D2749">
        <w:rPr>
          <w:noProof/>
          <w:vertAlign w:val="superscript"/>
          <w:lang w:val="en-US"/>
        </w:rPr>
        <w:t>]</w:t>
      </w:r>
      <w:r w:rsidRPr="009E476C">
        <w:rPr>
          <w:lang w:val="en-US"/>
        </w:rPr>
        <w:fldChar w:fldCharType="end"/>
      </w:r>
      <w:r w:rsidRPr="009E476C">
        <w:rPr>
          <w:lang w:val="en-US"/>
        </w:rPr>
        <w:t xml:space="preserve">   </w:t>
      </w:r>
    </w:p>
    <w:p w14:paraId="3245EEA6" w14:textId="77777777" w:rsidR="001004D7" w:rsidRDefault="001004D7">
      <w:pPr>
        <w:spacing w:line="480" w:lineRule="auto"/>
        <w:ind w:firstLine="708"/>
        <w:jc w:val="both"/>
        <w:rPr>
          <w:lang w:val="en-US"/>
        </w:rPr>
      </w:pPr>
    </w:p>
    <w:p w14:paraId="3FE114DF" w14:textId="77777777" w:rsidR="00BB7FEC" w:rsidRPr="001D2749" w:rsidRDefault="00BB7FEC" w:rsidP="00A0757F">
      <w:pPr>
        <w:spacing w:line="480" w:lineRule="auto"/>
        <w:jc w:val="both"/>
        <w:rPr>
          <w:b/>
          <w:lang w:val="en-US"/>
        </w:rPr>
      </w:pPr>
      <w:r w:rsidRPr="001D2749">
        <w:rPr>
          <w:b/>
          <w:lang w:val="en-US"/>
        </w:rPr>
        <w:t>Polyurethane</w:t>
      </w:r>
      <w:r w:rsidR="0003072B" w:rsidRPr="001D2749">
        <w:rPr>
          <w:b/>
          <w:lang w:val="en-US"/>
        </w:rPr>
        <w:t xml:space="preserve"> Dispersions</w:t>
      </w:r>
    </w:p>
    <w:p w14:paraId="38EA7C30" w14:textId="77777777" w:rsidR="00F108E0" w:rsidRPr="00F108E0" w:rsidRDefault="00F108E0" w:rsidP="001D2749">
      <w:pPr>
        <w:spacing w:line="480" w:lineRule="auto"/>
        <w:ind w:firstLine="708"/>
        <w:jc w:val="both"/>
        <w:rPr>
          <w:lang w:val="en-US"/>
        </w:rPr>
      </w:pPr>
      <w:r w:rsidRPr="00F108E0">
        <w:rPr>
          <w:lang w:val="en-US"/>
        </w:rPr>
        <w:t>Polyurethane</w:t>
      </w:r>
      <w:r w:rsidR="00D33115">
        <w:rPr>
          <w:lang w:val="en-US"/>
        </w:rPr>
        <w:t xml:space="preserve"> </w:t>
      </w:r>
      <w:r w:rsidRPr="00F108E0">
        <w:rPr>
          <w:lang w:val="en-US"/>
        </w:rPr>
        <w:t>dispersions</w:t>
      </w:r>
      <w:r w:rsidR="00D33115">
        <w:rPr>
          <w:lang w:val="en-US"/>
        </w:rPr>
        <w:t xml:space="preserve"> (</w:t>
      </w:r>
      <w:r w:rsidR="00D33115" w:rsidRPr="00193EBE">
        <w:rPr>
          <w:lang w:val="en-US"/>
        </w:rPr>
        <w:t>PUDs</w:t>
      </w:r>
      <w:r w:rsidR="00D33115">
        <w:rPr>
          <w:lang w:val="en-US"/>
        </w:rPr>
        <w:t>)</w:t>
      </w:r>
      <w:r w:rsidR="00377CEB">
        <w:rPr>
          <w:lang w:val="en-US"/>
        </w:rPr>
        <w:t xml:space="preserve"> </w:t>
      </w:r>
      <w:r w:rsidRPr="00F108E0">
        <w:rPr>
          <w:lang w:val="en-US"/>
        </w:rPr>
        <w:t xml:space="preserve">are widely used polymers with a diverse range </w:t>
      </w:r>
      <w:r w:rsidRPr="001004D7">
        <w:rPr>
          <w:lang w:val="en-US"/>
        </w:rPr>
        <w:t>of applications, including paints, inks, coatings, adhesives, paper and textiles.</w:t>
      </w:r>
      <w:r w:rsidRPr="00A0757F">
        <w:rPr>
          <w:lang w:val="en-US"/>
        </w:rPr>
        <w:fldChar w:fldCharType="begin">
          <w:fldData xml:space="preserve">PEVuZE5vdGU+PENpdGU+PEF1dGhvcj5LaW08L0F1dGhvcj48WWVhcj4xOTk2PC9ZZWFyPjxSZWNO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</w:fldData>
        </w:fldChar>
      </w:r>
      <w:r w:rsidR="001D2749">
        <w:rPr>
          <w:lang w:val="en-US"/>
        </w:rPr>
        <w:instrText xml:space="preserve"> ADDIN EN.CITE </w:instrText>
      </w:r>
      <w:r w:rsidR="001D2749">
        <w:rPr>
          <w:lang w:val="en-US"/>
        </w:rPr>
        <w:fldChar w:fldCharType="begin">
          <w:fldData xml:space="preserve">PEVuZE5vdGU+PENpdGU+PEF1dGhvcj5LaW08L0F1dGhvcj48WWVhcj4xOTk2PC9ZZWFyPjxSZWNO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</w:fldData>
        </w:fldChar>
      </w:r>
      <w:r w:rsidR="001D2749">
        <w:rPr>
          <w:lang w:val="en-US"/>
        </w:rPr>
        <w:instrText xml:space="preserve"> ADDIN EN.CITE.DATA </w:instrText>
      </w:r>
      <w:r w:rsidR="001D2749">
        <w:rPr>
          <w:lang w:val="en-US"/>
        </w:rPr>
      </w:r>
      <w:r w:rsidR="001D2749">
        <w:rPr>
          <w:lang w:val="en-US"/>
        </w:rPr>
        <w:fldChar w:fldCharType="end"/>
      </w:r>
      <w:r w:rsidRPr="00A0757F">
        <w:rPr>
          <w:lang w:val="en-US"/>
        </w:rPr>
      </w:r>
      <w:r w:rsidRPr="00A0757F">
        <w:rPr>
          <w:lang w:val="en-US"/>
        </w:rPr>
        <w:fldChar w:fldCharType="separate"/>
      </w:r>
      <w:r w:rsidR="001D2749" w:rsidRPr="001D2749">
        <w:rPr>
          <w:noProof/>
          <w:vertAlign w:val="superscript"/>
          <w:lang w:val="en-US"/>
        </w:rPr>
        <w:t>[</w:t>
      </w:r>
      <w:hyperlink w:anchor="_ENREF_20" w:tooltip="Kim, 1996 #121" w:history="1">
        <w:r w:rsidR="001D2749" w:rsidRPr="001D2749">
          <w:rPr>
            <w:noProof/>
            <w:vertAlign w:val="superscript"/>
            <w:lang w:val="en-US"/>
          </w:rPr>
          <w:t>20</w:t>
        </w:r>
      </w:hyperlink>
      <w:r w:rsidR="001D2749" w:rsidRPr="001D2749">
        <w:rPr>
          <w:noProof/>
          <w:vertAlign w:val="superscript"/>
          <w:lang w:val="en-US"/>
        </w:rPr>
        <w:t xml:space="preserve">, </w:t>
      </w:r>
      <w:hyperlink w:anchor="_ENREF_21" w:tooltip="Lee, 1997 #123" w:history="1">
        <w:r w:rsidR="001D2749" w:rsidRPr="001D2749">
          <w:rPr>
            <w:noProof/>
            <w:vertAlign w:val="superscript"/>
            <w:lang w:val="en-US"/>
          </w:rPr>
          <w:t>21</w:t>
        </w:r>
      </w:hyperlink>
      <w:r w:rsidR="001D2749" w:rsidRPr="001D2749">
        <w:rPr>
          <w:noProof/>
          <w:vertAlign w:val="superscript"/>
          <w:lang w:val="en-US"/>
        </w:rPr>
        <w:t>]</w:t>
      </w:r>
      <w:r w:rsidRPr="00A0757F">
        <w:rPr>
          <w:lang w:val="en-US"/>
        </w:rPr>
        <w:fldChar w:fldCharType="end"/>
      </w:r>
      <w:r w:rsidRPr="00A0757F">
        <w:rPr>
          <w:lang w:val="en-US"/>
        </w:rPr>
        <w:t xml:space="preserve"> </w:t>
      </w:r>
      <w:r w:rsidR="00D33115">
        <w:rPr>
          <w:lang w:val="en-US"/>
        </w:rPr>
        <w:t xml:space="preserve">They </w:t>
      </w:r>
      <w:r w:rsidRPr="00A0757F">
        <w:rPr>
          <w:lang w:val="en-US"/>
        </w:rPr>
        <w:t xml:space="preserve">are </w:t>
      </w:r>
      <w:r w:rsidR="008426F8">
        <w:rPr>
          <w:lang w:val="en-US"/>
        </w:rPr>
        <w:t xml:space="preserve">excellent choice of materials for </w:t>
      </w:r>
      <w:r w:rsidRPr="00F108E0">
        <w:rPr>
          <w:lang w:val="en-US"/>
        </w:rPr>
        <w:t>reducing the emission of volatile organic compounds</w:t>
      </w:r>
      <w:r w:rsidR="008426F8">
        <w:rPr>
          <w:lang w:val="en-US"/>
        </w:rPr>
        <w:t xml:space="preserve"> (VOC)</w:t>
      </w:r>
      <w:r w:rsidRPr="00F108E0">
        <w:rPr>
          <w:lang w:val="en-US"/>
        </w:rPr>
        <w:t xml:space="preserve"> generated by organic solvents.</w:t>
      </w:r>
      <w:r w:rsidRPr="00B14AC5">
        <w:rPr>
          <w:lang w:val="en-US"/>
        </w:rPr>
        <w:fldChar w:fldCharType="begin">
          <w:fldData xml:space="preserve">PEVuZE5vdGU+PENpdGU+PEF1dGhvcj5LaW08L0F1dGhvcj48WWVhcj4xOTk2PC9ZZWFyPjxSZWNO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</w:fldData>
        </w:fldChar>
      </w:r>
      <w:r w:rsidR="001D2749">
        <w:rPr>
          <w:lang w:val="en-US"/>
        </w:rPr>
        <w:instrText xml:space="preserve"> ADDIN EN.CITE </w:instrText>
      </w:r>
      <w:r w:rsidR="001D2749">
        <w:rPr>
          <w:lang w:val="en-US"/>
        </w:rPr>
        <w:fldChar w:fldCharType="begin">
          <w:fldData xml:space="preserve">PEVuZE5vdGU+PENpdGU+PEF1dGhvcj5LaW08L0F1dGhvcj48WWVhcj4xOTk2PC9ZZWFyPjxSZWNO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</w:fldData>
        </w:fldChar>
      </w:r>
      <w:r w:rsidR="001D2749">
        <w:rPr>
          <w:lang w:val="en-US"/>
        </w:rPr>
        <w:instrText xml:space="preserve"> ADDIN EN.CITE.DATA </w:instrText>
      </w:r>
      <w:r w:rsidR="001D2749">
        <w:rPr>
          <w:lang w:val="en-US"/>
        </w:rPr>
      </w:r>
      <w:r w:rsidR="001D2749">
        <w:rPr>
          <w:lang w:val="en-US"/>
        </w:rPr>
        <w:fldChar w:fldCharType="end"/>
      </w:r>
      <w:r w:rsidRPr="00B14AC5">
        <w:rPr>
          <w:lang w:val="en-US"/>
        </w:rPr>
      </w:r>
      <w:r w:rsidRPr="00B14AC5">
        <w:rPr>
          <w:lang w:val="en-US"/>
        </w:rPr>
        <w:fldChar w:fldCharType="separate"/>
      </w:r>
      <w:r w:rsidR="001D2749" w:rsidRPr="001D2749">
        <w:rPr>
          <w:noProof/>
          <w:vertAlign w:val="superscript"/>
          <w:lang w:val="en-US"/>
        </w:rPr>
        <w:t>[</w:t>
      </w:r>
      <w:hyperlink w:anchor="_ENREF_1" w:tooltip="Noble, 1997 #420" w:history="1">
        <w:r w:rsidR="001D2749" w:rsidRPr="001D2749">
          <w:rPr>
            <w:noProof/>
            <w:vertAlign w:val="superscript"/>
            <w:lang w:val="en-US"/>
          </w:rPr>
          <w:t>1</w:t>
        </w:r>
      </w:hyperlink>
      <w:r w:rsidR="001D2749" w:rsidRPr="001D2749">
        <w:rPr>
          <w:noProof/>
          <w:vertAlign w:val="superscript"/>
          <w:lang w:val="en-US"/>
        </w:rPr>
        <w:t xml:space="preserve">, </w:t>
      </w:r>
      <w:hyperlink w:anchor="_ENREF_20" w:tooltip="Kim, 1996 #121" w:history="1">
        <w:r w:rsidR="001D2749" w:rsidRPr="001D2749">
          <w:rPr>
            <w:noProof/>
            <w:vertAlign w:val="superscript"/>
            <w:lang w:val="en-US"/>
          </w:rPr>
          <w:t>20</w:t>
        </w:r>
      </w:hyperlink>
      <w:r w:rsidR="001D2749" w:rsidRPr="001D2749">
        <w:rPr>
          <w:noProof/>
          <w:vertAlign w:val="superscript"/>
          <w:lang w:val="en-US"/>
        </w:rPr>
        <w:t xml:space="preserve">, </w:t>
      </w:r>
      <w:hyperlink w:anchor="_ENREF_21" w:tooltip="Lee, 1997 #123" w:history="1">
        <w:r w:rsidR="001D2749" w:rsidRPr="001D2749">
          <w:rPr>
            <w:noProof/>
            <w:vertAlign w:val="superscript"/>
            <w:lang w:val="en-US"/>
          </w:rPr>
          <w:t>21</w:t>
        </w:r>
      </w:hyperlink>
      <w:r w:rsidR="001D2749" w:rsidRPr="001D2749">
        <w:rPr>
          <w:noProof/>
          <w:vertAlign w:val="superscript"/>
          <w:lang w:val="en-US"/>
        </w:rPr>
        <w:t>]</w:t>
      </w:r>
      <w:r w:rsidRPr="00B14AC5">
        <w:rPr>
          <w:lang w:val="en-US"/>
        </w:rPr>
        <w:fldChar w:fldCharType="end"/>
      </w:r>
      <w:r w:rsidRPr="00F108E0">
        <w:rPr>
          <w:lang w:val="en-US"/>
        </w:rPr>
        <w:t xml:space="preserve"> In comparison with </w:t>
      </w:r>
      <w:r w:rsidR="00EB0F92">
        <w:rPr>
          <w:lang w:val="en-US"/>
        </w:rPr>
        <w:t xml:space="preserve">other </w:t>
      </w:r>
      <w:r w:rsidRPr="00F108E0">
        <w:rPr>
          <w:lang w:val="en-US"/>
        </w:rPr>
        <w:t xml:space="preserve">waterborne coatings, </w:t>
      </w:r>
      <w:r w:rsidR="00CF0B83">
        <w:rPr>
          <w:lang w:val="en-US"/>
        </w:rPr>
        <w:t xml:space="preserve">waterborne </w:t>
      </w:r>
      <w:r w:rsidR="00EB0938">
        <w:rPr>
          <w:lang w:val="en-US"/>
        </w:rPr>
        <w:t>PU</w:t>
      </w:r>
      <w:r w:rsidR="00887BF2">
        <w:rPr>
          <w:lang w:val="en-US"/>
        </w:rPr>
        <w:t>Ds</w:t>
      </w:r>
      <w:r w:rsidR="00EB0938" w:rsidRPr="00F108E0">
        <w:rPr>
          <w:lang w:val="en-US"/>
        </w:rPr>
        <w:t xml:space="preserve"> </w:t>
      </w:r>
      <w:r w:rsidRPr="00F108E0">
        <w:rPr>
          <w:lang w:val="en-US"/>
        </w:rPr>
        <w:t>have the lowest amounts of organic solvent emissions with amounts as low as 3 wt</w:t>
      </w:r>
      <w:r w:rsidR="00EB0938">
        <w:rPr>
          <w:lang w:val="en-US"/>
        </w:rPr>
        <w:t xml:space="preserve">. </w:t>
      </w:r>
      <w:r w:rsidRPr="00F108E0">
        <w:rPr>
          <w:lang w:val="en-US"/>
        </w:rPr>
        <w:t>%.</w:t>
      </w:r>
      <w:r w:rsidR="001D2749" w:rsidRPr="00491E1E">
        <w:fldChar w:fldCharType="begin"/>
      </w:r>
      <w:r w:rsidR="001D2749">
        <w:instrText xml:space="preserve"> ADDIN EN.CITE &lt;EndNote&gt;&lt;Cite&gt;&lt;Author&gt;Dören&lt;/Author&gt;&lt;Year&gt;1994&lt;/Year&gt;&lt;RecNum&gt;287&lt;/RecNum&gt;&lt;DisplayText&gt;&lt;style face="superscript"&gt;[3]&lt;/style&gt;&lt;/DisplayText&gt;&lt;record&gt;&lt;rec-number&gt;287&lt;/rec-number&gt;&lt;foreign-keys&gt;&lt;key app="EN" db-id="r9zwvsd2lasesxedzt2520wwx5z0vw95xvv0"&gt;287&lt;/key&gt;&lt;key app="ENWeb" db-id="UkNBcArYEEMAACrea4E"&gt;273&lt;/key&gt;&lt;/foreign-keys&gt;&lt;ref-type name="Book"&gt;6&lt;/ref-type&gt;&lt;contributors&gt;&lt;authors&gt;&lt;author&gt;Dören, Klaus&lt;/author&gt;&lt;author&gt;Freitag, Werner&lt;/author&gt;&lt;author&gt;Stoye, Dieter&lt;/author&gt;&lt;/authors&gt;&lt;/contributors&gt;&lt;titles&gt;&lt;title&gt;Water-Borne Coatings:  The Environmentally-friendly Alternative&lt;/title&gt;&lt;/titles&gt;&lt;dates&gt;&lt;year&gt;1994&lt;/year&gt;&lt;/dates&gt;&lt;pub-location&gt;Munich&lt;/pub-location&gt;&lt;publisher&gt;Hanser Publishers&lt;/publisher&gt;&lt;urls&gt;&lt;/urls&gt;&lt;research-notes&gt;cited GHL Paper&lt;/research-notes&gt;&lt;/record&gt;&lt;/Cite&gt;&lt;/EndNote&gt;</w:instrText>
      </w:r>
      <w:r w:rsidR="001D2749" w:rsidRPr="00491E1E">
        <w:fldChar w:fldCharType="separate"/>
      </w:r>
      <w:r w:rsidR="001D2749" w:rsidRPr="001D2749">
        <w:rPr>
          <w:noProof/>
          <w:vertAlign w:val="superscript"/>
        </w:rPr>
        <w:t>[</w:t>
      </w:r>
      <w:hyperlink w:anchor="_ENREF_3" w:tooltip="Dören, 1994 #287" w:history="1">
        <w:r w:rsidR="001D2749" w:rsidRPr="001D2749">
          <w:rPr>
            <w:noProof/>
            <w:vertAlign w:val="superscript"/>
          </w:rPr>
          <w:t>3</w:t>
        </w:r>
      </w:hyperlink>
      <w:r w:rsidR="001D2749" w:rsidRPr="001D2749">
        <w:rPr>
          <w:noProof/>
          <w:vertAlign w:val="superscript"/>
        </w:rPr>
        <w:t>]</w:t>
      </w:r>
      <w:r w:rsidR="001D2749" w:rsidRPr="00491E1E">
        <w:fldChar w:fldCharType="end"/>
      </w:r>
      <w:r w:rsidR="00377CEB">
        <w:rPr>
          <w:lang w:val="en-US"/>
        </w:rPr>
        <w:t xml:space="preserve"> </w:t>
      </w:r>
      <w:r w:rsidR="00EB0938">
        <w:rPr>
          <w:lang w:val="en-US"/>
        </w:rPr>
        <w:t>PU</w:t>
      </w:r>
      <w:r w:rsidR="00887BF2">
        <w:rPr>
          <w:lang w:val="en-US"/>
        </w:rPr>
        <w:t>Ds</w:t>
      </w:r>
      <w:r w:rsidRPr="00F108E0">
        <w:rPr>
          <w:lang w:val="en-US"/>
        </w:rPr>
        <w:t xml:space="preserve"> offer </w:t>
      </w:r>
      <w:r w:rsidR="00757605">
        <w:rPr>
          <w:lang w:val="en-US"/>
        </w:rPr>
        <w:t>various</w:t>
      </w:r>
      <w:r w:rsidR="00757605" w:rsidRPr="00F108E0">
        <w:rPr>
          <w:lang w:val="en-US"/>
        </w:rPr>
        <w:t xml:space="preserve"> </w:t>
      </w:r>
      <w:r w:rsidRPr="00F108E0">
        <w:rPr>
          <w:lang w:val="en-US"/>
        </w:rPr>
        <w:t>advantages, including excellent processability and good film forming properties.</w:t>
      </w:r>
      <w:r w:rsidR="00377CEB">
        <w:rPr>
          <w:lang w:val="en-US"/>
        </w:rPr>
        <w:t xml:space="preserve"> </w:t>
      </w:r>
      <w:r w:rsidR="008426F8">
        <w:rPr>
          <w:lang w:val="en-US"/>
        </w:rPr>
        <w:t>T</w:t>
      </w:r>
      <w:r w:rsidR="00EF021F">
        <w:rPr>
          <w:lang w:val="en-US"/>
        </w:rPr>
        <w:t xml:space="preserve">he </w:t>
      </w:r>
      <w:r w:rsidR="00D33115">
        <w:rPr>
          <w:lang w:val="en-US"/>
        </w:rPr>
        <w:t>fundamental property of PUDs that is</w:t>
      </w:r>
      <w:r w:rsidR="00EF021F">
        <w:rPr>
          <w:lang w:val="en-US"/>
        </w:rPr>
        <w:t xml:space="preserve"> responsible for </w:t>
      </w:r>
      <w:r w:rsidR="00377CEB">
        <w:rPr>
          <w:lang w:val="en-US"/>
        </w:rPr>
        <w:t>easing</w:t>
      </w:r>
      <w:r w:rsidR="00EF021F">
        <w:rPr>
          <w:lang w:val="en-US"/>
        </w:rPr>
        <w:t xml:space="preserve"> </w:t>
      </w:r>
      <w:r w:rsidR="00D33115">
        <w:rPr>
          <w:lang w:val="en-US"/>
        </w:rPr>
        <w:t>their</w:t>
      </w:r>
      <w:r w:rsidR="00EF021F">
        <w:rPr>
          <w:lang w:val="en-US"/>
        </w:rPr>
        <w:t xml:space="preserve"> processability </w:t>
      </w:r>
      <w:r w:rsidR="00EB0938">
        <w:rPr>
          <w:lang w:val="en-US"/>
        </w:rPr>
        <w:t xml:space="preserve">is </w:t>
      </w:r>
      <w:r w:rsidR="008426F8">
        <w:rPr>
          <w:lang w:val="en-US"/>
        </w:rPr>
        <w:t xml:space="preserve">the </w:t>
      </w:r>
      <w:r w:rsidR="00377CEB">
        <w:rPr>
          <w:lang w:val="en-US"/>
        </w:rPr>
        <w:t>shear viscosity</w:t>
      </w:r>
      <w:r w:rsidR="00EB0938">
        <w:rPr>
          <w:lang w:val="en-US"/>
        </w:rPr>
        <w:t>.</w:t>
      </w:r>
      <w:r w:rsidR="008426F8">
        <w:rPr>
          <w:lang w:val="en-US"/>
        </w:rPr>
        <w:t xml:space="preserve"> Unlike conventional polymer solutions, </w:t>
      </w:r>
      <w:r w:rsidR="00EB0938">
        <w:rPr>
          <w:lang w:val="en-US"/>
        </w:rPr>
        <w:t>the shear viscosity of PU dispersion is independent of molecular weight (</w:t>
      </w:r>
      <w:r w:rsidR="00EB0938" w:rsidRPr="00623C5B">
        <w:rPr>
          <w:i/>
          <w:lang w:val="en-US"/>
        </w:rPr>
        <w:t>M</w:t>
      </w:r>
      <w:r w:rsidR="00EB0938" w:rsidRPr="00623C5B">
        <w:rPr>
          <w:i/>
          <w:vertAlign w:val="subscript"/>
          <w:lang w:val="en-US"/>
        </w:rPr>
        <w:t>w</w:t>
      </w:r>
      <w:r w:rsidR="00EB0938">
        <w:rPr>
          <w:lang w:val="en-US"/>
        </w:rPr>
        <w:t>) of the polymer</w:t>
      </w:r>
      <w:r w:rsidR="008426F8">
        <w:rPr>
          <w:lang w:val="en-US"/>
        </w:rPr>
        <w:t xml:space="preserve"> which </w:t>
      </w:r>
      <w:r w:rsidR="00757605">
        <w:rPr>
          <w:lang w:val="en-US"/>
        </w:rPr>
        <w:t>enables</w:t>
      </w:r>
      <w:r w:rsidR="008426F8">
        <w:rPr>
          <w:lang w:val="en-US"/>
        </w:rPr>
        <w:t xml:space="preserve"> </w:t>
      </w:r>
      <w:r w:rsidR="002565AE">
        <w:rPr>
          <w:lang w:val="en-US"/>
        </w:rPr>
        <w:t>designing</w:t>
      </w:r>
      <w:r w:rsidR="00757605">
        <w:rPr>
          <w:lang w:val="en-US"/>
        </w:rPr>
        <w:t xml:space="preserve"> </w:t>
      </w:r>
      <w:r w:rsidR="00EB0938">
        <w:rPr>
          <w:lang w:val="en-US"/>
        </w:rPr>
        <w:t xml:space="preserve">PU dispersion with high solid content and </w:t>
      </w:r>
      <w:r w:rsidR="00EB0938" w:rsidRPr="00623C5B">
        <w:rPr>
          <w:i/>
          <w:lang w:val="en-US"/>
        </w:rPr>
        <w:t>M</w:t>
      </w:r>
      <w:r w:rsidR="00EB0938" w:rsidRPr="00623C5B">
        <w:rPr>
          <w:i/>
          <w:vertAlign w:val="subscript"/>
          <w:lang w:val="en-US"/>
        </w:rPr>
        <w:t>w</w:t>
      </w:r>
      <w:r w:rsidR="00CF0B83">
        <w:rPr>
          <w:i/>
          <w:vertAlign w:val="subscript"/>
          <w:lang w:val="en-US"/>
        </w:rPr>
        <w:t>.</w:t>
      </w:r>
      <w:r w:rsidRPr="00B14AC5">
        <w:rPr>
          <w:lang w:val="en-US"/>
        </w:rPr>
        <w:fldChar w:fldCharType="begin">
          <w:fldData xml:space="preserve">PEVuZE5vdGU+PENpdGU+PEF1dGhvcj5LaW08L0F1dGhvcj48WWVhcj4xOTk2PC9ZZWFyPjxSZWNO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</w:fldData>
        </w:fldChar>
      </w:r>
      <w:r w:rsidR="001D2749">
        <w:rPr>
          <w:lang w:val="en-US"/>
        </w:rPr>
        <w:instrText xml:space="preserve"> ADDIN EN.CITE </w:instrText>
      </w:r>
      <w:r w:rsidR="001D2749">
        <w:rPr>
          <w:lang w:val="en-US"/>
        </w:rPr>
        <w:fldChar w:fldCharType="begin">
          <w:fldData xml:space="preserve">PEVuZE5vdGU+PENpdGU+PEF1dGhvcj5LaW08L0F1dGhvcj48WWVhcj4xOTk2PC9ZZWFyPjxSZWNO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</w:fldData>
        </w:fldChar>
      </w:r>
      <w:r w:rsidR="001D2749">
        <w:rPr>
          <w:lang w:val="en-US"/>
        </w:rPr>
        <w:instrText xml:space="preserve"> ADDIN EN.CITE.DATA </w:instrText>
      </w:r>
      <w:r w:rsidR="001D2749">
        <w:rPr>
          <w:lang w:val="en-US"/>
        </w:rPr>
      </w:r>
      <w:r w:rsidR="001D2749">
        <w:rPr>
          <w:lang w:val="en-US"/>
        </w:rPr>
        <w:fldChar w:fldCharType="end"/>
      </w:r>
      <w:r w:rsidRPr="00B14AC5">
        <w:rPr>
          <w:lang w:val="en-US"/>
        </w:rPr>
      </w:r>
      <w:r w:rsidRPr="00B14AC5">
        <w:rPr>
          <w:lang w:val="en-US"/>
        </w:rPr>
        <w:fldChar w:fldCharType="separate"/>
      </w:r>
      <w:r w:rsidR="001D2749" w:rsidRPr="001D2749">
        <w:rPr>
          <w:noProof/>
          <w:vertAlign w:val="superscript"/>
          <w:lang w:val="en-US"/>
        </w:rPr>
        <w:t>[</w:t>
      </w:r>
      <w:hyperlink w:anchor="_ENREF_20" w:tooltip="Kim, 1996 #121" w:history="1">
        <w:r w:rsidR="001D2749" w:rsidRPr="001D2749">
          <w:rPr>
            <w:noProof/>
            <w:vertAlign w:val="superscript"/>
            <w:lang w:val="en-US"/>
          </w:rPr>
          <w:t>20</w:t>
        </w:r>
      </w:hyperlink>
      <w:r w:rsidR="001D2749" w:rsidRPr="001D2749">
        <w:rPr>
          <w:noProof/>
          <w:vertAlign w:val="superscript"/>
          <w:lang w:val="en-US"/>
        </w:rPr>
        <w:t xml:space="preserve">, </w:t>
      </w:r>
      <w:hyperlink w:anchor="_ENREF_22" w:tooltip="Lu, 2010 #367" w:history="1">
        <w:r w:rsidR="001D2749" w:rsidRPr="001D2749">
          <w:rPr>
            <w:noProof/>
            <w:vertAlign w:val="superscript"/>
            <w:lang w:val="en-US"/>
          </w:rPr>
          <w:t>22</w:t>
        </w:r>
      </w:hyperlink>
      <w:r w:rsidR="001D2749" w:rsidRPr="001D2749">
        <w:rPr>
          <w:noProof/>
          <w:vertAlign w:val="superscript"/>
          <w:lang w:val="en-US"/>
        </w:rPr>
        <w:t>]</w:t>
      </w:r>
      <w:r w:rsidRPr="00B14AC5">
        <w:rPr>
          <w:lang w:val="en-US"/>
        </w:rPr>
        <w:fldChar w:fldCharType="end"/>
      </w:r>
      <w:r w:rsidR="00D33115">
        <w:rPr>
          <w:lang w:val="en-US"/>
        </w:rPr>
        <w:t xml:space="preserve"> In</w:t>
      </w:r>
      <w:r w:rsidR="00887BF2">
        <w:rPr>
          <w:lang w:val="en-US"/>
        </w:rPr>
        <w:t xml:space="preserve"> </w:t>
      </w:r>
      <w:r w:rsidR="00D33115">
        <w:rPr>
          <w:lang w:val="en-US"/>
        </w:rPr>
        <w:t>fact,</w:t>
      </w:r>
      <w:r w:rsidR="002565AE">
        <w:rPr>
          <w:lang w:val="en-US"/>
        </w:rPr>
        <w:t xml:space="preserve"> high solid concentrations and high </w:t>
      </w:r>
      <w:r w:rsidR="002565AE" w:rsidRPr="00623C5B">
        <w:rPr>
          <w:i/>
          <w:lang w:val="en-US"/>
        </w:rPr>
        <w:t>M</w:t>
      </w:r>
      <w:r w:rsidR="002565AE" w:rsidRPr="00623C5B">
        <w:rPr>
          <w:i/>
          <w:vertAlign w:val="subscript"/>
          <w:lang w:val="en-US"/>
        </w:rPr>
        <w:t>w</w:t>
      </w:r>
      <w:r w:rsidR="002565AE">
        <w:rPr>
          <w:lang w:val="en-US"/>
        </w:rPr>
        <w:t xml:space="preserve"> are </w:t>
      </w:r>
      <w:r w:rsidR="00961AC4">
        <w:rPr>
          <w:lang w:val="en-US"/>
        </w:rPr>
        <w:t xml:space="preserve">known to have significant influence on the </w:t>
      </w:r>
      <w:r w:rsidR="00D33115">
        <w:rPr>
          <w:lang w:val="en-US"/>
        </w:rPr>
        <w:t xml:space="preserve">performance and </w:t>
      </w:r>
      <w:r w:rsidR="00D33115">
        <w:rPr>
          <w:lang w:val="en-US"/>
        </w:rPr>
        <w:lastRenderedPageBreak/>
        <w:t>durability</w:t>
      </w:r>
      <w:r w:rsidR="00961AC4">
        <w:rPr>
          <w:lang w:val="en-US"/>
        </w:rPr>
        <w:t xml:space="preserve"> of  PUDs </w:t>
      </w:r>
      <w:r w:rsidR="00D33115">
        <w:rPr>
          <w:lang w:val="en-US"/>
        </w:rPr>
        <w:t>after drying</w:t>
      </w:r>
      <w:r w:rsidRPr="00F108E0">
        <w:rPr>
          <w:lang w:val="en-US"/>
        </w:rPr>
        <w:t>.</w:t>
      </w:r>
      <w:r w:rsidRPr="00B14AC5">
        <w:rPr>
          <w:lang w:val="en-US"/>
        </w:rPr>
        <w:fldChar w:fldCharType="begin"/>
      </w:r>
      <w:r w:rsidR="001D2749">
        <w:rPr>
          <w:lang w:val="en-US"/>
        </w:rPr>
        <w:instrText xml:space="preserve"> ADDIN EN.CITE &lt;EndNote&gt;&lt;Cite&gt;&lt;Author&gt;Wicks&lt;/Author&gt;&lt;Year&gt;2007&lt;/Year&gt;&lt;RecNum&gt;449&lt;/RecNum&gt;&lt;DisplayText&gt;&lt;style face="superscript"&gt;[9]&lt;/style&gt;&lt;/DisplayText&gt;&lt;record&gt;&lt;rec-number&gt;449&lt;/rec-number&gt;&lt;foreign-keys&gt;&lt;key app="EN" db-id="r9zwvsd2lasesxedzt2520wwx5z0vw95xvv0"&gt;449&lt;/key&gt;&lt;key app="ENWeb" db-id="UkNBcArYEEMAACrea4E"&gt;429&lt;/key&gt;&lt;/foreign-keys&gt;&lt;ref-type name="Book"&gt;6&lt;/ref-type&gt;&lt;contributors&gt;&lt;authors&gt;&lt;author&gt;Wicks, Zeno W., Jr.&lt;/author&gt;&lt;author&gt;Jones, Frank N.&lt;/author&gt;&lt;author&gt;Pappas, S. Petter&lt;/author&gt;&lt;author&gt;Wicks, Douglas A.&lt;/author&gt;&lt;/authors&gt;&lt;/contributors&gt;&lt;titles&gt;&lt;title&gt;Organic Coatings: Science and Technology&lt;/title&gt;&lt;/titles&gt;&lt;edition&gt;Third&lt;/edition&gt;&lt;dates&gt;&lt;year&gt;2007&lt;/year&gt;&lt;/dates&gt;&lt;pub-location&gt;Hoboken, NJ&lt;/pub-location&gt;&lt;publisher&gt;John Wiley &amp;amp; Sons, Inc.&lt;/publisher&gt;&lt;isbn&gt;978-0-471-69806-7&lt;/isbn&gt;&lt;urls&gt;&lt;/urls&gt;&lt;/record&gt;&lt;/Cite&gt;&lt;/EndNote&gt;</w:instrText>
      </w:r>
      <w:r w:rsidRPr="00B14AC5">
        <w:rPr>
          <w:lang w:val="en-US"/>
        </w:rPr>
        <w:fldChar w:fldCharType="separate"/>
      </w:r>
      <w:r w:rsidR="001D2749" w:rsidRPr="001D2749">
        <w:rPr>
          <w:noProof/>
          <w:vertAlign w:val="superscript"/>
          <w:lang w:val="en-US"/>
        </w:rPr>
        <w:t>[</w:t>
      </w:r>
      <w:hyperlink w:anchor="_ENREF_9" w:tooltip="Wicks, 2007 #449" w:history="1">
        <w:r w:rsidR="001D2749" w:rsidRPr="001D2749">
          <w:rPr>
            <w:noProof/>
            <w:vertAlign w:val="superscript"/>
            <w:lang w:val="en-US"/>
          </w:rPr>
          <w:t>9</w:t>
        </w:r>
      </w:hyperlink>
      <w:r w:rsidR="001D2749" w:rsidRPr="001D2749">
        <w:rPr>
          <w:noProof/>
          <w:vertAlign w:val="superscript"/>
          <w:lang w:val="en-US"/>
        </w:rPr>
        <w:t>]</w:t>
      </w:r>
      <w:r w:rsidRPr="00B14AC5">
        <w:rPr>
          <w:lang w:val="en-US"/>
        </w:rPr>
        <w:fldChar w:fldCharType="end"/>
      </w:r>
      <w:r w:rsidRPr="00F108E0">
        <w:rPr>
          <w:lang w:val="en-US"/>
        </w:rPr>
        <w:t xml:space="preserve"> However, </w:t>
      </w:r>
      <w:r w:rsidR="008426F8">
        <w:rPr>
          <w:lang w:val="en-US"/>
        </w:rPr>
        <w:t>PU</w:t>
      </w:r>
      <w:r w:rsidR="00D33115">
        <w:rPr>
          <w:lang w:val="en-US"/>
        </w:rPr>
        <w:t xml:space="preserve">Ds </w:t>
      </w:r>
      <w:r w:rsidR="00CF0B83">
        <w:rPr>
          <w:lang w:val="en-US"/>
        </w:rPr>
        <w:t>have</w:t>
      </w:r>
      <w:r w:rsidR="008426F8">
        <w:rPr>
          <w:lang w:val="en-US"/>
        </w:rPr>
        <w:t xml:space="preserve"> various </w:t>
      </w:r>
      <w:r w:rsidRPr="00F108E0">
        <w:rPr>
          <w:lang w:val="en-US"/>
        </w:rPr>
        <w:t>disadvantages, which include high cost, slow drying rates, and poor water and alkali resistance.</w:t>
      </w:r>
      <w:r w:rsidRPr="00B14AC5">
        <w:rPr>
          <w:lang w:val="en-US"/>
        </w:rPr>
        <w:fldChar w:fldCharType="begin">
          <w:fldData xml:space="preserve">PEVuZE5vdGU+PENpdGU+PEF1dGhvcj5GdTwvQXV0aG9yPjxZZWFyPjIwMDk8L1llYXI+PFJlY051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</w:fldData>
        </w:fldChar>
      </w:r>
      <w:r w:rsidR="001D2749">
        <w:rPr>
          <w:lang w:val="en-US"/>
        </w:rPr>
        <w:instrText xml:space="preserve"> ADDIN EN.CITE </w:instrText>
      </w:r>
      <w:r w:rsidR="001D2749">
        <w:rPr>
          <w:lang w:val="en-US"/>
        </w:rPr>
        <w:fldChar w:fldCharType="begin">
          <w:fldData xml:space="preserve">PEVuZE5vdGU+PENpdGU+PEF1dGhvcj5GdTwvQXV0aG9yPjxZZWFyPjIwMDk8L1llYXI+PFJlY051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</w:fldData>
        </w:fldChar>
      </w:r>
      <w:r w:rsidR="001D2749">
        <w:rPr>
          <w:lang w:val="en-US"/>
        </w:rPr>
        <w:instrText xml:space="preserve"> ADDIN EN.CITE.DATA </w:instrText>
      </w:r>
      <w:r w:rsidR="001D2749">
        <w:rPr>
          <w:lang w:val="en-US"/>
        </w:rPr>
      </w:r>
      <w:r w:rsidR="001D2749">
        <w:rPr>
          <w:lang w:val="en-US"/>
        </w:rPr>
        <w:fldChar w:fldCharType="end"/>
      </w:r>
      <w:r w:rsidRPr="00B14AC5">
        <w:rPr>
          <w:lang w:val="en-US"/>
        </w:rPr>
      </w:r>
      <w:r w:rsidRPr="00B14AC5">
        <w:rPr>
          <w:lang w:val="en-US"/>
        </w:rPr>
        <w:fldChar w:fldCharType="separate"/>
      </w:r>
      <w:r w:rsidR="001D2749" w:rsidRPr="001D2749">
        <w:rPr>
          <w:noProof/>
          <w:vertAlign w:val="superscript"/>
          <w:lang w:val="en-US"/>
        </w:rPr>
        <w:t>[</w:t>
      </w:r>
      <w:hyperlink w:anchor="_ENREF_22" w:tooltip="Lu, 2010 #367" w:history="1">
        <w:r w:rsidR="001D2749" w:rsidRPr="001D2749">
          <w:rPr>
            <w:noProof/>
            <w:vertAlign w:val="superscript"/>
            <w:lang w:val="en-US"/>
          </w:rPr>
          <w:t>22</w:t>
        </w:r>
      </w:hyperlink>
      <w:r w:rsidR="001D2749" w:rsidRPr="001D2749">
        <w:rPr>
          <w:noProof/>
          <w:vertAlign w:val="superscript"/>
          <w:lang w:val="en-US"/>
        </w:rPr>
        <w:t xml:space="preserve">, </w:t>
      </w:r>
      <w:hyperlink w:anchor="_ENREF_23" w:tooltip="Fu, 2009 #117" w:history="1">
        <w:r w:rsidR="001D2749" w:rsidRPr="001D2749">
          <w:rPr>
            <w:noProof/>
            <w:vertAlign w:val="superscript"/>
            <w:lang w:val="en-US"/>
          </w:rPr>
          <w:t>23</w:t>
        </w:r>
      </w:hyperlink>
      <w:r w:rsidR="001D2749" w:rsidRPr="001D2749">
        <w:rPr>
          <w:noProof/>
          <w:vertAlign w:val="superscript"/>
          <w:lang w:val="en-US"/>
        </w:rPr>
        <w:t>]</w:t>
      </w:r>
      <w:r w:rsidRPr="00B14AC5">
        <w:rPr>
          <w:lang w:val="en-US"/>
        </w:rPr>
        <w:fldChar w:fldCharType="end"/>
      </w:r>
    </w:p>
    <w:p w14:paraId="16AB1ABA" w14:textId="77777777" w:rsidR="00BB7FEC" w:rsidRPr="00920CAF" w:rsidRDefault="00CF0B83" w:rsidP="00CF0B83">
      <w:pPr>
        <w:pStyle w:val="NormalIndent"/>
        <w:spacing w:line="480" w:lineRule="auto"/>
        <w:ind w:firstLine="720"/>
      </w:pPr>
      <w:r>
        <w:rPr>
          <w:sz w:val="24"/>
        </w:rPr>
        <w:t>Waterborne</w:t>
      </w:r>
      <w:r w:rsidRPr="00491E1E">
        <w:rPr>
          <w:sz w:val="24"/>
        </w:rPr>
        <w:t xml:space="preserve"> </w:t>
      </w:r>
      <w:r w:rsidR="00BB7FEC" w:rsidRPr="00491E1E">
        <w:rPr>
          <w:sz w:val="24"/>
        </w:rPr>
        <w:t>polyurethane dispersions</w:t>
      </w:r>
      <w:r w:rsidR="00D33115">
        <w:rPr>
          <w:sz w:val="24"/>
        </w:rPr>
        <w:t xml:space="preserve"> have been developed to overcome the processing and functional problems in conventional PUDs. </w:t>
      </w:r>
      <w:r>
        <w:rPr>
          <w:sz w:val="24"/>
        </w:rPr>
        <w:t>Waterborne</w:t>
      </w:r>
      <w:r w:rsidR="00D33115">
        <w:rPr>
          <w:sz w:val="24"/>
        </w:rPr>
        <w:t xml:space="preserve"> PUDs</w:t>
      </w:r>
      <w:r w:rsidR="00EB5A23">
        <w:rPr>
          <w:sz w:val="24"/>
        </w:rPr>
        <w:t xml:space="preserve"> </w:t>
      </w:r>
      <w:r w:rsidR="00EB5A23" w:rsidRPr="00CF0B83">
        <w:rPr>
          <w:sz w:val="24"/>
        </w:rPr>
        <w:t>have attracted extensive scientific interest as a special class of materials both in terms of fundamental and practical applications</w:t>
      </w:r>
      <w:r w:rsidR="00EB5A23">
        <w:rPr>
          <w:sz w:val="24"/>
        </w:rPr>
        <w:t>. T</w:t>
      </w:r>
      <w:r w:rsidR="00EB5A23" w:rsidRPr="00491E1E">
        <w:rPr>
          <w:sz w:val="24"/>
        </w:rPr>
        <w:t xml:space="preserve">he </w:t>
      </w:r>
      <w:r w:rsidR="00EB5A23">
        <w:rPr>
          <w:sz w:val="24"/>
        </w:rPr>
        <w:t xml:space="preserve">performance and durability of </w:t>
      </w:r>
      <w:r>
        <w:rPr>
          <w:sz w:val="24"/>
        </w:rPr>
        <w:t>waterborne</w:t>
      </w:r>
      <w:r w:rsidR="00EB5A23">
        <w:rPr>
          <w:sz w:val="24"/>
        </w:rPr>
        <w:t xml:space="preserve"> PUDs was evaluated to be comparable </w:t>
      </w:r>
      <w:r w:rsidR="00EB5A23" w:rsidRPr="00491E1E">
        <w:rPr>
          <w:sz w:val="24"/>
        </w:rPr>
        <w:t>to those of emulsion coatings.</w:t>
      </w:r>
      <w:r w:rsidR="00EB5A23">
        <w:rPr>
          <w:sz w:val="24"/>
        </w:rPr>
        <w:t xml:space="preserve"> Some of the common a</w:t>
      </w:r>
      <w:r w:rsidR="00BB7FEC" w:rsidRPr="00491E1E">
        <w:rPr>
          <w:sz w:val="24"/>
        </w:rPr>
        <w:t>pplications of</w:t>
      </w:r>
      <w:r w:rsidR="00374B41">
        <w:rPr>
          <w:sz w:val="24"/>
        </w:rPr>
        <w:t xml:space="preserve"> </w:t>
      </w:r>
      <w:r>
        <w:rPr>
          <w:sz w:val="24"/>
        </w:rPr>
        <w:t>waterborne</w:t>
      </w:r>
      <w:r w:rsidR="00BB7FEC" w:rsidRPr="00491E1E">
        <w:rPr>
          <w:sz w:val="24"/>
        </w:rPr>
        <w:t xml:space="preserve"> polyurethane dispersions include floor coatings,</w:t>
      </w:r>
      <w:r w:rsidR="00BB7FEC" w:rsidRPr="00491E1E">
        <w:fldChar w:fldCharType="begin"/>
      </w:r>
      <w:r w:rsidR="001D2749">
        <w:rPr>
          <w:sz w:val="24"/>
        </w:rPr>
        <w:instrText xml:space="preserve"> ADDIN EN.CITE &lt;EndNote&gt;&lt;Cite&gt;&lt;Author&gt;Howarth&lt;/Author&gt;&lt;Year&gt;2003&lt;/Year&gt;&lt;RecNum&gt;606&lt;/RecNum&gt;&lt;DisplayText&gt;&lt;style face="superscript"&gt;[24]&lt;/style&gt;&lt;/DisplayText&gt;&lt;record&gt;&lt;rec-number&gt;606&lt;/rec-number&gt;&lt;foreign-keys&gt;&lt;key app="EN" db-id="r9zwvsd2lasesxedzt2520wwx5z0vw95xvv0"&gt;606&lt;/key&gt;&lt;key app="ENWeb" db-id="UkNBcArYEEMAACrea4E"&gt;580&lt;/key&gt;&lt;/foreign-keys&gt;&lt;ref-type name="Journal Article"&gt;17&lt;/ref-type&gt;&lt;contributors&gt;&lt;authors&gt;&lt;author&gt;Howarth, G. A.&lt;/author&gt;&lt;/authors&gt;&lt;/contributors&gt;&lt;auth-address&gt;Arnette Ltd Inc, Richmond, MO 64085 USA.&amp;#xD;Howarth, GA (reprint author), Arnette Ltd Inc, 1002 W Main St, Richmond, MO 64085 USA.&lt;/auth-address&gt;&lt;titles&gt;&lt;title&gt;Polyurethanes, polyurethane dispersions and polyureas: Past, present and future&lt;/title&gt;&lt;secondary-title&gt;Surface Coatings International Part B-Coatings Transactions&lt;/secondary-title&gt;&lt;alt-title&gt;Surf. Coat. Int. Pt. B-Coat. Trans.&lt;/alt-title&gt;&lt;/titles&gt;&lt;periodical&gt;&lt;full-title&gt;Surface Coatings International Part B-Coatings Transactions&lt;/full-title&gt;&lt;abbr-1&gt;Surf. Coat. Int. Pt. B-Coat. Trans.&lt;/abbr-1&gt;&lt;/periodical&gt;&lt;alt-periodical&gt;&lt;full-title&gt;Surface Coatings International Part B-Coatings Transactions&lt;/full-title&gt;&lt;abbr-1&gt;Surf. Coat. Int. Pt. B-Coat. Trans.&lt;/abbr-1&gt;&lt;/alt-periodical&gt;&lt;pages&gt;111-118&lt;/pages&gt;&lt;volume&gt;86&lt;/volume&gt;&lt;number&gt;2&lt;/number&gt;&lt;dates&gt;&lt;year&gt;2003&lt;/year&gt;&lt;pub-dates&gt;&lt;date&gt;Jun&lt;/date&gt;&lt;/pub-dates&gt;&lt;/dates&gt;&lt;isbn&gt;1476-4865&lt;/isbn&gt;&lt;accession-num&gt;WOS:000185884100003&lt;/accession-num&gt;&lt;work-type&gt;Review&lt;/work-type&gt;&lt;urls&gt;&lt;related-urls&gt;&lt;url&gt;&amp;lt;Go to ISI&amp;gt;://WOS:000185884100003&lt;/url&gt;&lt;url&gt;http://link.springer.com/content/pdf/10.1007%2FBF02699621.pdf&lt;/url&gt;&lt;/related-urls&gt;&lt;/urls&gt;&lt;electronic-resource-num&gt;10.1007/bf02699621&lt;/electronic-resource-num&gt;&lt;language&gt;English&lt;/language&gt;&lt;/record&gt;&lt;/Cite&gt;&lt;/EndNote&gt;</w:instrText>
      </w:r>
      <w:r w:rsidR="00BB7FEC" w:rsidRPr="00491E1E">
        <w:fldChar w:fldCharType="separate"/>
      </w:r>
      <w:r w:rsidR="001D2749" w:rsidRPr="001D2749">
        <w:rPr>
          <w:noProof/>
          <w:sz w:val="24"/>
          <w:vertAlign w:val="superscript"/>
        </w:rPr>
        <w:t>[</w:t>
      </w:r>
      <w:hyperlink w:anchor="_ENREF_24" w:tooltip="Howarth, 2003 #606" w:history="1">
        <w:r w:rsidR="001D2749" w:rsidRPr="001D2749">
          <w:rPr>
            <w:noProof/>
            <w:sz w:val="24"/>
            <w:vertAlign w:val="superscript"/>
          </w:rPr>
          <w:t>24</w:t>
        </w:r>
      </w:hyperlink>
      <w:r w:rsidR="001D2749" w:rsidRPr="001D2749">
        <w:rPr>
          <w:noProof/>
          <w:sz w:val="24"/>
          <w:vertAlign w:val="superscript"/>
        </w:rPr>
        <w:t>]</w:t>
      </w:r>
      <w:r w:rsidR="00BB7FEC" w:rsidRPr="00491E1E">
        <w:fldChar w:fldCharType="end"/>
      </w:r>
      <w:r w:rsidR="00BB7FEC" w:rsidRPr="00491E1E">
        <w:rPr>
          <w:sz w:val="24"/>
        </w:rPr>
        <w:t xml:space="preserve"> textile coatings,</w:t>
      </w:r>
      <w:r w:rsidR="00BB7FEC" w:rsidRPr="00491E1E">
        <w:fldChar w:fldCharType="begin">
          <w:fldData xml:space="preserve">PEVuZE5vdGU+PENpdGU+PEF1dGhvcj5QYW48L0F1dGhvcj48WWVhcj4yMDA5PC9ZZWFyPjxSZWNO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</w:fldData>
        </w:fldChar>
      </w:r>
      <w:r w:rsidR="001D2749">
        <w:rPr>
          <w:sz w:val="24"/>
        </w:rPr>
        <w:instrText xml:space="preserve"> ADDIN EN.CITE </w:instrText>
      </w:r>
      <w:r w:rsidR="001D2749">
        <w:fldChar w:fldCharType="begin">
          <w:fldData xml:space="preserve">PEVuZE5vdGU+PENpdGU+PEF1dGhvcj5QYW48L0F1dGhvcj48WWVhcj4yMDA5PC9ZZWFyPjxSZWNO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</w:fldData>
        </w:fldChar>
      </w:r>
      <w:r w:rsidR="001D2749">
        <w:rPr>
          <w:sz w:val="24"/>
        </w:rPr>
        <w:instrText xml:space="preserve"> ADDIN EN.CITE.DATA </w:instrText>
      </w:r>
      <w:r w:rsidR="001D2749">
        <w:fldChar w:fldCharType="end"/>
      </w:r>
      <w:r w:rsidR="00BB7FEC" w:rsidRPr="00491E1E">
        <w:fldChar w:fldCharType="separate"/>
      </w:r>
      <w:r w:rsidR="001D2749" w:rsidRPr="001D2749">
        <w:rPr>
          <w:noProof/>
          <w:sz w:val="24"/>
          <w:vertAlign w:val="superscript"/>
        </w:rPr>
        <w:t>[</w:t>
      </w:r>
      <w:hyperlink w:anchor="_ENREF_25" w:tooltip="Pan, 2009 #116" w:history="1">
        <w:r w:rsidR="001D2749" w:rsidRPr="001D2749">
          <w:rPr>
            <w:noProof/>
            <w:sz w:val="24"/>
            <w:vertAlign w:val="superscript"/>
          </w:rPr>
          <w:t>25</w:t>
        </w:r>
      </w:hyperlink>
      <w:r w:rsidR="001D2749" w:rsidRPr="001D2749">
        <w:rPr>
          <w:noProof/>
          <w:sz w:val="24"/>
          <w:vertAlign w:val="superscript"/>
        </w:rPr>
        <w:t xml:space="preserve">, </w:t>
      </w:r>
      <w:hyperlink w:anchor="_ENREF_26" w:tooltip="Meng, 2009 #178" w:history="1">
        <w:r w:rsidR="001D2749" w:rsidRPr="001D2749">
          <w:rPr>
            <w:noProof/>
            <w:sz w:val="24"/>
            <w:vertAlign w:val="superscript"/>
          </w:rPr>
          <w:t>26</w:t>
        </w:r>
      </w:hyperlink>
      <w:r w:rsidR="001D2749" w:rsidRPr="001D2749">
        <w:rPr>
          <w:noProof/>
          <w:sz w:val="24"/>
          <w:vertAlign w:val="superscript"/>
        </w:rPr>
        <w:t>]</w:t>
      </w:r>
      <w:r w:rsidR="00BB7FEC" w:rsidRPr="00491E1E">
        <w:fldChar w:fldCharType="end"/>
      </w:r>
      <w:hyperlink w:anchor="_ENREF_9" w:tooltip="Meng, 2009 #178" w:history="1"/>
      <w:r w:rsidR="00BB7FEC" w:rsidRPr="00343B1D">
        <w:rPr>
          <w:sz w:val="24"/>
        </w:rPr>
        <w:t xml:space="preserve"> and adhesives.</w:t>
      </w:r>
      <w:r w:rsidR="00BB7FEC" w:rsidRPr="00491E1E">
        <w:fldChar w:fldCharType="begin"/>
      </w:r>
      <w:r w:rsidR="001D2749">
        <w:rPr>
          <w:sz w:val="24"/>
        </w:rPr>
        <w:instrText xml:space="preserve"> ADDIN EN.CITE &lt;EndNote&gt;&lt;Cite&gt;&lt;Author&gt;Orgilés-Calpena&lt;/Author&gt;&lt;Year&gt;2009&lt;/Year&gt;&lt;RecNum&gt;176&lt;/RecNum&gt;&lt;DisplayText&gt;&lt;style face="superscript"&gt;[27]&lt;/style&gt;&lt;/DisplayText&gt;&lt;record&gt;&lt;rec-number&gt;176&lt;/rec-number&gt;&lt;foreign-keys&gt;&lt;key app="EN" db-id="r9zwvsd2lasesxedzt2520wwx5z0vw95xvv0"&gt;176&lt;/key&gt;&lt;key app="ENWeb" db-id="UkNBcArYEEMAACrea4E"&gt;170&lt;/key&gt;&lt;/foreign-keys&gt;&lt;ref-type name="Journal Article"&gt;17&lt;/ref-type&gt;&lt;contributors&gt;&lt;authors&gt;&lt;author&gt;Orgilés-Calpena, Elena&lt;/author&gt;&lt;author&gt;Arán-Aís, Francisca&lt;/author&gt;&lt;author&gt;Torró-Palau, Ana M.&lt;/author&gt;&lt;author&gt;Orgilés-Barceló, César&lt;/author&gt;&lt;author&gt;Martín-Martínez, José Miguel&lt;/author&gt;&lt;/authors&gt;&lt;/contributors&gt;&lt;titles&gt;&lt;title&gt;Effect of annealing on the properties of waterborne polyurethane adhesive containing urethane-based thickener&lt;/title&gt;&lt;secondary-title&gt;International Journal of Adhesion and Adhesives&lt;/secondary-title&gt;&lt;alt-title&gt;Int. J. Adhes. Adhes.&lt;/alt-title&gt;&lt;/titles&gt;&lt;periodical&gt;&lt;full-title&gt;International Journal of Adhesion and Adhesives&lt;/full-title&gt;&lt;abbr-1&gt;Int. J. Adhes. Adhes.&lt;/abbr-1&gt;&lt;/periodical&gt;&lt;alt-periodical&gt;&lt;full-title&gt;International Journal of Adhesion and Adhesives&lt;/full-title&gt;&lt;abbr-1&gt;Int. J. Adhes. Adhes.&lt;/abbr-1&gt;&lt;/alt-periodical&gt;&lt;pages&gt;774&lt;/pages&gt;&lt;volume&gt;29&lt;/volume&gt;&lt;number&gt;8&lt;/number&gt;&lt;keywords&gt;&lt;keyword&gt;Polyurethane&lt;/keyword&gt;&lt;keyword&gt;Water based&lt;/keyword&gt;&lt;keyword&gt;Rheology&lt;/keyword&gt;&lt;keyword&gt;Environmental issues&lt;/keyword&gt;&lt;keyword&gt;Annealing&lt;/keyword&gt;&lt;/keywords&gt;&lt;dates&gt;&lt;year&gt;2009&lt;/year&gt;&lt;/dates&gt;&lt;urls&gt;&lt;related-urls&gt;&lt;url&gt;http://www.sciencedirect.com/science/article/B6TW7-4WJ3DTR-1/2/75a31a53c887c8b096841f0b28275d31 &lt;/url&gt;&lt;/related-urls&gt;&lt;/urls&gt;&lt;/record&gt;&lt;/Cite&gt;&lt;/EndNote&gt;</w:instrText>
      </w:r>
      <w:r w:rsidR="00BB7FEC" w:rsidRPr="00491E1E">
        <w:fldChar w:fldCharType="separate"/>
      </w:r>
      <w:r w:rsidR="001D2749" w:rsidRPr="001D2749">
        <w:rPr>
          <w:noProof/>
          <w:sz w:val="24"/>
          <w:vertAlign w:val="superscript"/>
        </w:rPr>
        <w:t>[</w:t>
      </w:r>
      <w:hyperlink w:anchor="_ENREF_27" w:tooltip="Orgilés-Calpena, 2009 #176" w:history="1">
        <w:r w:rsidR="001D2749" w:rsidRPr="001D2749">
          <w:rPr>
            <w:noProof/>
            <w:sz w:val="24"/>
            <w:vertAlign w:val="superscript"/>
          </w:rPr>
          <w:t>27</w:t>
        </w:r>
      </w:hyperlink>
      <w:r w:rsidR="001D2749" w:rsidRPr="001D2749">
        <w:rPr>
          <w:noProof/>
          <w:sz w:val="24"/>
          <w:vertAlign w:val="superscript"/>
        </w:rPr>
        <w:t>]</w:t>
      </w:r>
      <w:r w:rsidR="00BB7FEC" w:rsidRPr="00491E1E">
        <w:fldChar w:fldCharType="end"/>
      </w:r>
      <w:r w:rsidR="00EB5A23">
        <w:rPr>
          <w:sz w:val="24"/>
        </w:rPr>
        <w:t xml:space="preserve"> </w:t>
      </w:r>
      <w:r w:rsidR="00D01497" w:rsidRPr="00CF0B83">
        <w:rPr>
          <w:color w:val="FF0000"/>
          <w:sz w:val="24"/>
        </w:rPr>
        <w:t>A</w:t>
      </w:r>
      <w:r w:rsidR="00BB7FEC" w:rsidRPr="00CF0B83">
        <w:rPr>
          <w:color w:val="FF0000"/>
          <w:sz w:val="24"/>
        </w:rPr>
        <w:t xml:space="preserve">cetone process, </w:t>
      </w:r>
      <w:r w:rsidR="00D01497" w:rsidRPr="00CF0B83">
        <w:rPr>
          <w:color w:val="FF0000"/>
          <w:sz w:val="24"/>
        </w:rPr>
        <w:t>p</w:t>
      </w:r>
      <w:r w:rsidR="00BB7FEC" w:rsidRPr="00CF0B83">
        <w:rPr>
          <w:color w:val="FF0000"/>
          <w:sz w:val="24"/>
        </w:rPr>
        <w:t>repolymer mixing process</w:t>
      </w:r>
      <w:r w:rsidR="00D01497" w:rsidRPr="00CF0B83">
        <w:rPr>
          <w:color w:val="FF0000"/>
          <w:sz w:val="24"/>
        </w:rPr>
        <w:t>, m</w:t>
      </w:r>
      <w:r w:rsidR="00BB7FEC" w:rsidRPr="00CF0B83">
        <w:rPr>
          <w:color w:val="FF0000"/>
          <w:sz w:val="24"/>
        </w:rPr>
        <w:t xml:space="preserve">elt dispersion process, and </w:t>
      </w:r>
      <w:r w:rsidR="00FD07DD" w:rsidRPr="00CF0B83">
        <w:rPr>
          <w:color w:val="FF0000"/>
          <w:sz w:val="24"/>
        </w:rPr>
        <w:t>k</w:t>
      </w:r>
      <w:r w:rsidR="00BB7FEC" w:rsidRPr="00CF0B83">
        <w:rPr>
          <w:color w:val="FF0000"/>
          <w:sz w:val="24"/>
        </w:rPr>
        <w:t>etimine/ketazine process</w:t>
      </w:r>
      <w:r w:rsidR="00D01497" w:rsidRPr="00CF0B83">
        <w:rPr>
          <w:color w:val="FF0000"/>
          <w:sz w:val="24"/>
        </w:rPr>
        <w:t xml:space="preserve"> </w:t>
      </w:r>
      <w:r>
        <w:rPr>
          <w:color w:val="FF0000"/>
          <w:sz w:val="24"/>
        </w:rPr>
        <w:t>are</w:t>
      </w:r>
      <w:r w:rsidR="00EB5A23" w:rsidRPr="00CF0B83">
        <w:rPr>
          <w:color w:val="FF0000"/>
          <w:sz w:val="24"/>
        </w:rPr>
        <w:t xml:space="preserve"> </w:t>
      </w:r>
      <w:r w:rsidR="00D01497" w:rsidRPr="00CF0B83">
        <w:rPr>
          <w:color w:val="FF0000"/>
          <w:sz w:val="24"/>
        </w:rPr>
        <w:t xml:space="preserve">commonly used </w:t>
      </w:r>
      <w:r w:rsidR="00FD07DD" w:rsidRPr="00CF0B83">
        <w:rPr>
          <w:color w:val="FF0000"/>
          <w:sz w:val="24"/>
        </w:rPr>
        <w:t xml:space="preserve">methods for synthesizing </w:t>
      </w:r>
      <w:r>
        <w:rPr>
          <w:color w:val="FF0000"/>
          <w:sz w:val="24"/>
        </w:rPr>
        <w:t>waterborne</w:t>
      </w:r>
      <w:r w:rsidR="00091824" w:rsidRPr="00CF0B83">
        <w:rPr>
          <w:color w:val="FF0000"/>
          <w:sz w:val="24"/>
        </w:rPr>
        <w:t xml:space="preserve"> PUDs </w:t>
      </w:r>
      <w:r w:rsidR="00BB7FEC" w:rsidRPr="00CF0B83">
        <w:rPr>
          <w:color w:val="FF0000"/>
          <w:sz w:val="24"/>
          <w:vertAlign w:val="superscript"/>
        </w:rPr>
        <w:fldChar w:fldCharType="begin">
          <w:fldData xml:space="preserve">PEVuZE5vdGU+PENpdGU+PEF1dGhvcj5BdGhhd2FsZTwvQXV0aG9yPjxZZWFyPjIwMTE8L1llYXI+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</w:fldData>
        </w:fldChar>
      </w:r>
      <w:r w:rsidR="001D2749" w:rsidRPr="00CF0B83">
        <w:rPr>
          <w:color w:val="FF0000"/>
          <w:sz w:val="24"/>
          <w:vertAlign w:val="superscript"/>
        </w:rPr>
        <w:instrText xml:space="preserve"> ADDIN EN.CITE </w:instrText>
      </w:r>
      <w:r w:rsidR="001D2749" w:rsidRPr="00CF0B83">
        <w:rPr>
          <w:color w:val="FF0000"/>
          <w:sz w:val="24"/>
          <w:vertAlign w:val="superscript"/>
        </w:rPr>
        <w:fldChar w:fldCharType="begin">
          <w:fldData xml:space="preserve">PEVuZE5vdGU+PENpdGU+PEF1dGhvcj5BdGhhd2FsZTwvQXV0aG9yPjxZZWFyPjIwMTE8L1llYXI+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</w:fldData>
        </w:fldChar>
      </w:r>
      <w:r w:rsidR="001D2749" w:rsidRPr="00CF0B83">
        <w:rPr>
          <w:color w:val="FF0000"/>
          <w:sz w:val="24"/>
          <w:vertAlign w:val="superscript"/>
        </w:rPr>
        <w:instrText xml:space="preserve"> ADDIN EN.CITE.DATA </w:instrText>
      </w:r>
      <w:r w:rsidR="001D2749" w:rsidRPr="00CF0B83">
        <w:rPr>
          <w:color w:val="FF0000"/>
          <w:sz w:val="24"/>
          <w:vertAlign w:val="superscript"/>
        </w:rPr>
      </w:r>
      <w:r w:rsidR="001D2749" w:rsidRPr="00CF0B83">
        <w:rPr>
          <w:color w:val="FF0000"/>
          <w:sz w:val="24"/>
          <w:vertAlign w:val="superscript"/>
        </w:rPr>
        <w:fldChar w:fldCharType="end"/>
      </w:r>
      <w:r w:rsidR="00BB7FEC" w:rsidRPr="00CF0B83">
        <w:rPr>
          <w:color w:val="FF0000"/>
          <w:sz w:val="24"/>
          <w:vertAlign w:val="superscript"/>
        </w:rPr>
      </w:r>
      <w:r w:rsidR="00BB7FEC" w:rsidRPr="00CF0B83">
        <w:rPr>
          <w:color w:val="FF0000"/>
          <w:sz w:val="24"/>
          <w:vertAlign w:val="superscript"/>
        </w:rPr>
        <w:fldChar w:fldCharType="separate"/>
      </w:r>
      <w:r w:rsidR="001D2749" w:rsidRPr="00CF0B83">
        <w:rPr>
          <w:color w:val="FF0000"/>
          <w:sz w:val="24"/>
          <w:vertAlign w:val="superscript"/>
        </w:rPr>
        <w:t>[</w:t>
      </w:r>
      <w:hyperlink w:anchor="_ENREF_29" w:tooltip="Athawale, 2011 #508" w:history="1">
        <w:r w:rsidR="001D2749" w:rsidRPr="00CF0B83">
          <w:rPr>
            <w:color w:val="FF0000"/>
            <w:sz w:val="24"/>
            <w:vertAlign w:val="superscript"/>
          </w:rPr>
          <w:t>29</w:t>
        </w:r>
      </w:hyperlink>
      <w:r w:rsidR="001D2749" w:rsidRPr="00CF0B83">
        <w:rPr>
          <w:color w:val="FF0000"/>
          <w:sz w:val="24"/>
          <w:vertAlign w:val="superscript"/>
        </w:rPr>
        <w:t>]</w:t>
      </w:r>
      <w:r w:rsidR="00BB7FEC" w:rsidRPr="00CF0B83">
        <w:rPr>
          <w:color w:val="FF0000"/>
          <w:sz w:val="24"/>
          <w:vertAlign w:val="superscript"/>
        </w:rPr>
        <w:fldChar w:fldCharType="end"/>
      </w:r>
      <w:r w:rsidR="00FD07DD" w:rsidRPr="00CF0B83">
        <w:rPr>
          <w:color w:val="FF0000"/>
          <w:sz w:val="24"/>
          <w:vertAlign w:val="superscript"/>
        </w:rPr>
        <w:t xml:space="preserve"> </w:t>
      </w:r>
      <w:r w:rsidR="007D4F80" w:rsidRPr="00CF0B83">
        <w:rPr>
          <w:color w:val="FF0000"/>
        </w:rPr>
        <w:t xml:space="preserve">and </w:t>
      </w:r>
      <w:r w:rsidR="007D4F80" w:rsidRPr="00CF0B83">
        <w:rPr>
          <w:color w:val="FF0000"/>
          <w:sz w:val="24"/>
        </w:rPr>
        <w:t>a</w:t>
      </w:r>
      <w:r w:rsidR="00BB7FEC" w:rsidRPr="00CF0B83">
        <w:rPr>
          <w:color w:val="FF0000"/>
          <w:sz w:val="24"/>
        </w:rPr>
        <w:t>cetone process is most widely used in industry.</w:t>
      </w:r>
      <w:r w:rsidR="00BB7FEC" w:rsidRPr="00CF0B83">
        <w:rPr>
          <w:color w:val="FF0000"/>
          <w:sz w:val="24"/>
          <w:vertAlign w:val="superscript"/>
        </w:rPr>
        <w:fldChar w:fldCharType="begin">
          <w:fldData xml:space="preserve">PEVuZE5vdGU+PENpdGU+PEF1dGhvcj5BdGhhd2FsZTwvQXV0aG9yPjxZZWFyPjIwMTE8L1llYXI+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</w:fldData>
        </w:fldChar>
      </w:r>
      <w:r w:rsidR="001D2749" w:rsidRPr="00CF0B83">
        <w:rPr>
          <w:color w:val="FF0000"/>
          <w:sz w:val="24"/>
          <w:vertAlign w:val="superscript"/>
        </w:rPr>
        <w:instrText xml:space="preserve"> ADDIN EN.CITE </w:instrText>
      </w:r>
      <w:r w:rsidR="001D2749" w:rsidRPr="00CF0B83">
        <w:rPr>
          <w:color w:val="FF0000"/>
          <w:sz w:val="24"/>
          <w:vertAlign w:val="superscript"/>
        </w:rPr>
        <w:fldChar w:fldCharType="begin">
          <w:fldData xml:space="preserve">PEVuZE5vdGU+PENpdGU+PEF1dGhvcj5BdGhhd2FsZTwvQXV0aG9yPjxZZWFyPjIwMTE8L1llYXI+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</w:fldData>
        </w:fldChar>
      </w:r>
      <w:r w:rsidR="001D2749" w:rsidRPr="00CF0B83">
        <w:rPr>
          <w:color w:val="FF0000"/>
          <w:sz w:val="24"/>
          <w:vertAlign w:val="superscript"/>
        </w:rPr>
        <w:instrText xml:space="preserve"> ADDIN EN.CITE.DATA </w:instrText>
      </w:r>
      <w:r w:rsidR="001D2749" w:rsidRPr="00CF0B83">
        <w:rPr>
          <w:color w:val="FF0000"/>
          <w:sz w:val="24"/>
          <w:vertAlign w:val="superscript"/>
        </w:rPr>
      </w:r>
      <w:r w:rsidR="001D2749" w:rsidRPr="00CF0B83">
        <w:rPr>
          <w:color w:val="FF0000"/>
          <w:sz w:val="24"/>
          <w:vertAlign w:val="superscript"/>
        </w:rPr>
        <w:fldChar w:fldCharType="end"/>
      </w:r>
      <w:r w:rsidR="00BB7FEC" w:rsidRPr="00CF0B83">
        <w:rPr>
          <w:color w:val="FF0000"/>
          <w:sz w:val="24"/>
          <w:vertAlign w:val="superscript"/>
        </w:rPr>
      </w:r>
      <w:r w:rsidR="00BB7FEC" w:rsidRPr="00CF0B83">
        <w:rPr>
          <w:color w:val="FF0000"/>
          <w:sz w:val="24"/>
          <w:vertAlign w:val="superscript"/>
        </w:rPr>
        <w:fldChar w:fldCharType="separate"/>
      </w:r>
      <w:r w:rsidR="001D2749" w:rsidRPr="00CF0B83">
        <w:rPr>
          <w:color w:val="FF0000"/>
          <w:sz w:val="24"/>
          <w:vertAlign w:val="superscript"/>
        </w:rPr>
        <w:t>[</w:t>
      </w:r>
      <w:hyperlink w:anchor="_ENREF_29" w:tooltip="Athawale, 2011 #508" w:history="1">
        <w:r w:rsidR="001D2749" w:rsidRPr="00CF0B83">
          <w:rPr>
            <w:color w:val="FF0000"/>
            <w:sz w:val="24"/>
            <w:vertAlign w:val="superscript"/>
          </w:rPr>
          <w:t>29</w:t>
        </w:r>
      </w:hyperlink>
      <w:r w:rsidR="001D2749" w:rsidRPr="00CF0B83">
        <w:rPr>
          <w:color w:val="FF0000"/>
          <w:sz w:val="24"/>
          <w:vertAlign w:val="superscript"/>
        </w:rPr>
        <w:t>]</w:t>
      </w:r>
      <w:r w:rsidR="00BB7FEC" w:rsidRPr="00CF0B83">
        <w:rPr>
          <w:color w:val="FF0000"/>
          <w:sz w:val="24"/>
          <w:vertAlign w:val="superscript"/>
        </w:rPr>
        <w:fldChar w:fldCharType="end"/>
      </w:r>
      <w:r w:rsidR="00BB7FEC" w:rsidRPr="00CF0B83">
        <w:rPr>
          <w:sz w:val="24"/>
        </w:rPr>
        <w:t xml:space="preserve"> In </w:t>
      </w:r>
      <w:r w:rsidR="00FD07DD">
        <w:rPr>
          <w:sz w:val="24"/>
        </w:rPr>
        <w:t>a</w:t>
      </w:r>
      <w:r w:rsidR="00FD07DD" w:rsidRPr="00623C5B">
        <w:rPr>
          <w:sz w:val="24"/>
        </w:rPr>
        <w:t>cetone process</w:t>
      </w:r>
      <w:r w:rsidR="00091824">
        <w:rPr>
          <w:sz w:val="24"/>
        </w:rPr>
        <w:t>,</w:t>
      </w:r>
      <w:r w:rsidR="003B57BE">
        <w:rPr>
          <w:sz w:val="24"/>
        </w:rPr>
        <w:t xml:space="preserve"> </w:t>
      </w:r>
      <w:r w:rsidR="00BB7FEC" w:rsidRPr="00CF0B83">
        <w:rPr>
          <w:sz w:val="24"/>
        </w:rPr>
        <w:t xml:space="preserve">polyurethane chains </w:t>
      </w:r>
      <w:r w:rsidR="00091824">
        <w:rPr>
          <w:sz w:val="24"/>
        </w:rPr>
        <w:t xml:space="preserve">are </w:t>
      </w:r>
      <w:r w:rsidR="00BB7FEC" w:rsidRPr="00CF0B83">
        <w:rPr>
          <w:sz w:val="24"/>
        </w:rPr>
        <w:t>extended</w:t>
      </w:r>
      <w:r w:rsidR="003B57BE">
        <w:rPr>
          <w:sz w:val="24"/>
        </w:rPr>
        <w:t xml:space="preserve"> initially</w:t>
      </w:r>
      <w:r w:rsidR="00BB7FEC" w:rsidRPr="00CF0B83">
        <w:rPr>
          <w:sz w:val="24"/>
        </w:rPr>
        <w:t xml:space="preserve"> with hydrophilic groups incorporated into the polymer backbone.</w:t>
      </w:r>
      <w:r w:rsidR="00BB7FEC" w:rsidRPr="00CF0B83">
        <w:rPr>
          <w:sz w:val="24"/>
          <w:vertAlign w:val="superscript"/>
        </w:rPr>
        <w:fldChar w:fldCharType="begin"/>
      </w:r>
      <w:r w:rsidR="001D2749" w:rsidRPr="00CF0B83">
        <w:rPr>
          <w:sz w:val="24"/>
          <w:vertAlign w:val="superscript"/>
        </w:rPr>
        <w:instrText xml:space="preserve"> ADDIN EN.CITE &lt;EndNote&gt;&lt;Cite&gt;&lt;Author&gt;Manvi&lt;/Author&gt;&lt;Year&gt;2010&lt;/Year&gt;&lt;RecNum&gt;602&lt;/RecNum&gt;&lt;DisplayText&gt;&lt;style face="superscript"&gt;[30]&lt;/style&gt;&lt;/DisplayText&gt;&lt;record&gt;&lt;rec-number&gt;602&lt;/rec-number&gt;&lt;foreign-keys&gt;&lt;key app="EN" db-id="r9zwvsd2lasesxedzt2520wwx5z0vw95xvv0"&gt;602&lt;/key&gt;&lt;key app="ENWeb" db-id="UkNBcArYEEMAACrea4E"&gt;576&lt;/key&gt;&lt;/foreign-keys&gt;&lt;ref-type name="Journal Article"&gt;17&lt;/ref-type&gt;&lt;contributors&gt;&lt;authors&gt;&lt;author&gt;Manvi, G. N.&lt;/author&gt;&lt;author&gt;Jagtap, R. N.&lt;/author&gt;&lt;/authors&gt;&lt;/contributors&gt;&lt;auth-address&gt;NM Parekh Marg, Inst Chem Technol, Mumbai 400019, Maharashtra, India.&amp;#xD;Jagtap, RN (reprint author), NM Parekh Marg, Inst Chem Technol, Mumbai 400019, Maharashtra, India.&amp;#xD;jagtap7@gmail.com&lt;/auth-address&gt;&lt;titles&gt;&lt;title&gt;Effect of DMPA Content of Polyurethane Dispersion on Coating Properties&lt;/title&gt;&lt;secondary-title&gt;Journal of Dispersion Science and Technology&lt;/secondary-title&gt;&lt;alt-title&gt;J. Dispersion Sci. Technol.&lt;/alt-title&gt;&lt;/titles&gt;&lt;periodical&gt;&lt;full-title&gt;Journal of Dispersion Science and Technology&lt;/full-title&gt;&lt;abbr-1&gt;J. Disper. Sci. Technol.&lt;/abbr-1&gt;&lt;/periodical&gt;&lt;pages&gt;1376-1382&lt;/pages&gt;&lt;volume&gt;31&lt;/volume&gt;&lt;number&gt;10&lt;/number&gt;&lt;keywords&gt;&lt;keyword&gt;Anionic waterborne polyurethane dispersion&lt;/keyword&gt;&lt;keyword&gt;gloss&lt;/keyword&gt;&lt;keyword&gt;isophorane&lt;/keyword&gt;&lt;keyword&gt;diisocyanate&lt;/keyword&gt;&lt;keyword&gt;poly(neopentyl glycol adipate)&lt;/keyword&gt;&lt;keyword&gt;stability&lt;/keyword&gt;&lt;keyword&gt;waterborne polyurethane&lt;/keyword&gt;&lt;keyword&gt;urethane acrylates&lt;/keyword&gt;&lt;keyword&gt;emulsions&lt;/keyword&gt;&lt;/keywords&gt;&lt;dates&gt;&lt;year&gt;2010&lt;/year&gt;&lt;/dates&gt;&lt;isbn&gt;0193-2691&lt;/isbn&gt;&lt;accession-num&gt;WOS:000281904700015&lt;/accession-num&gt;&lt;work-type&gt;Article&lt;/work-type&gt;&lt;urls&gt;&lt;related-urls&gt;&lt;url&gt;&amp;lt;Go to ISI&amp;gt;://WOS:000281904700015&lt;/url&gt;&lt;/related-urls&gt;&lt;/urls&gt;&lt;electronic-resource-num&gt;10.1080/01932690903269776&lt;/electronic-resource-num&gt;&lt;research-notes&gt;cited acid paper&lt;/research-notes&gt;&lt;language&gt;English&lt;/language&gt;&lt;/record&gt;&lt;/Cite&gt;&lt;/EndNote&gt;</w:instrText>
      </w:r>
      <w:r w:rsidR="00BB7FEC" w:rsidRPr="00CF0B83">
        <w:rPr>
          <w:sz w:val="24"/>
          <w:vertAlign w:val="superscript"/>
        </w:rPr>
        <w:fldChar w:fldCharType="separate"/>
      </w:r>
      <w:r w:rsidR="001D2749" w:rsidRPr="00CF0B83">
        <w:rPr>
          <w:sz w:val="24"/>
          <w:vertAlign w:val="superscript"/>
        </w:rPr>
        <w:t>[</w:t>
      </w:r>
      <w:hyperlink w:anchor="_ENREF_30" w:tooltip="Manvi, 2010 #602" w:history="1">
        <w:r w:rsidR="001D2749" w:rsidRPr="00CF0B83">
          <w:rPr>
            <w:sz w:val="24"/>
            <w:vertAlign w:val="superscript"/>
          </w:rPr>
          <w:t>30</w:t>
        </w:r>
      </w:hyperlink>
      <w:r w:rsidR="001D2749" w:rsidRPr="00CF0B83">
        <w:rPr>
          <w:sz w:val="24"/>
          <w:vertAlign w:val="superscript"/>
        </w:rPr>
        <w:t>]</w:t>
      </w:r>
      <w:r w:rsidR="00BB7FEC" w:rsidRPr="00CF0B83">
        <w:rPr>
          <w:sz w:val="24"/>
          <w:vertAlign w:val="superscript"/>
        </w:rPr>
        <w:fldChar w:fldCharType="end"/>
      </w:r>
      <w:r w:rsidR="00FD07DD">
        <w:rPr>
          <w:sz w:val="24"/>
        </w:rPr>
        <w:t xml:space="preserve"> </w:t>
      </w:r>
      <w:r w:rsidR="00091824">
        <w:rPr>
          <w:sz w:val="24"/>
        </w:rPr>
        <w:t>A</w:t>
      </w:r>
      <w:r w:rsidR="00BB7FEC" w:rsidRPr="00CF0B83">
        <w:rPr>
          <w:sz w:val="24"/>
        </w:rPr>
        <w:t>cetone</w:t>
      </w:r>
      <w:r w:rsidR="007D4F80">
        <w:rPr>
          <w:sz w:val="24"/>
        </w:rPr>
        <w:t xml:space="preserve"> is</w:t>
      </w:r>
      <w:r w:rsidR="00091824">
        <w:rPr>
          <w:sz w:val="24"/>
        </w:rPr>
        <w:t xml:space="preserve"> primarily used </w:t>
      </w:r>
      <w:r w:rsidR="007D4F80">
        <w:rPr>
          <w:sz w:val="24"/>
        </w:rPr>
        <w:t>to reducing the</w:t>
      </w:r>
      <w:r w:rsidR="00BB7FEC" w:rsidRPr="00CF0B83">
        <w:rPr>
          <w:sz w:val="24"/>
        </w:rPr>
        <w:t xml:space="preserve"> viscosity</w:t>
      </w:r>
      <w:r w:rsidR="007D4F80">
        <w:rPr>
          <w:sz w:val="24"/>
        </w:rPr>
        <w:t xml:space="preserve"> of the solution during the synthesis</w:t>
      </w:r>
      <w:r w:rsidR="00BB7FEC" w:rsidRPr="00CF0B83">
        <w:rPr>
          <w:sz w:val="24"/>
        </w:rPr>
        <w:t>.</w:t>
      </w:r>
      <w:r w:rsidR="003B57BE">
        <w:rPr>
          <w:sz w:val="24"/>
        </w:rPr>
        <w:t xml:space="preserve"> In a later step, w</w:t>
      </w:r>
      <w:r w:rsidR="00BB7FEC" w:rsidRPr="00CF0B83">
        <w:rPr>
          <w:sz w:val="24"/>
        </w:rPr>
        <w:t>ater is added to the mixture to form the dispersion.</w:t>
      </w:r>
      <w:r w:rsidR="007D4F80">
        <w:rPr>
          <w:sz w:val="24"/>
        </w:rPr>
        <w:t xml:space="preserve"> In the final step, </w:t>
      </w:r>
      <w:r w:rsidR="00091824">
        <w:rPr>
          <w:sz w:val="24"/>
        </w:rPr>
        <w:t xml:space="preserve">the diluent </w:t>
      </w:r>
      <w:r w:rsidR="00BB7FEC" w:rsidRPr="00CF0B83">
        <w:rPr>
          <w:sz w:val="24"/>
        </w:rPr>
        <w:t xml:space="preserve">acetone </w:t>
      </w:r>
      <w:r w:rsidR="007D4F80">
        <w:rPr>
          <w:sz w:val="24"/>
        </w:rPr>
        <w:t>will</w:t>
      </w:r>
      <w:r w:rsidR="007D4F80" w:rsidRPr="00CF0B83">
        <w:rPr>
          <w:sz w:val="24"/>
        </w:rPr>
        <w:t xml:space="preserve"> </w:t>
      </w:r>
      <w:r w:rsidR="00BB7FEC" w:rsidRPr="00CF0B83">
        <w:rPr>
          <w:sz w:val="24"/>
        </w:rPr>
        <w:t>be removed using distillation.</w:t>
      </w:r>
      <w:r w:rsidR="00BB7FEC" w:rsidRPr="00CF0B83">
        <w:rPr>
          <w:sz w:val="24"/>
          <w:vertAlign w:val="superscript"/>
        </w:rPr>
        <w:fldChar w:fldCharType="begin">
          <w:fldData xml:space="preserve">PEVuZE5vdGU+PENpdGU+PEF1dGhvcj5TYXJkb248L0F1dGhvcj48WWVhcj4yMDExPC9ZZWFyPjxS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</w:fldData>
        </w:fldChar>
      </w:r>
      <w:r w:rsidR="001D2749" w:rsidRPr="00CF0B83">
        <w:rPr>
          <w:sz w:val="24"/>
          <w:vertAlign w:val="superscript"/>
        </w:rPr>
        <w:instrText xml:space="preserve"> ADDIN EN.CITE </w:instrText>
      </w:r>
      <w:r w:rsidR="001D2749" w:rsidRPr="00CF0B83">
        <w:rPr>
          <w:sz w:val="24"/>
          <w:vertAlign w:val="superscript"/>
        </w:rPr>
        <w:fldChar w:fldCharType="begin">
          <w:fldData xml:space="preserve">PEVuZE5vdGU+PENpdGU+PEF1dGhvcj5TYXJkb248L0F1dGhvcj48WWVhcj4yMDExPC9ZZWFyPjxS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</w:fldData>
        </w:fldChar>
      </w:r>
      <w:r w:rsidR="001D2749" w:rsidRPr="00CF0B83">
        <w:rPr>
          <w:sz w:val="24"/>
          <w:vertAlign w:val="superscript"/>
        </w:rPr>
        <w:instrText xml:space="preserve"> ADDIN EN.CITE.DATA </w:instrText>
      </w:r>
      <w:r w:rsidR="001D2749" w:rsidRPr="00CF0B83">
        <w:rPr>
          <w:sz w:val="24"/>
          <w:vertAlign w:val="superscript"/>
        </w:rPr>
      </w:r>
      <w:r w:rsidR="001D2749" w:rsidRPr="00CF0B83">
        <w:rPr>
          <w:sz w:val="24"/>
          <w:vertAlign w:val="superscript"/>
        </w:rPr>
        <w:fldChar w:fldCharType="end"/>
      </w:r>
      <w:r w:rsidR="00BB7FEC" w:rsidRPr="00CF0B83">
        <w:rPr>
          <w:sz w:val="24"/>
          <w:vertAlign w:val="superscript"/>
        </w:rPr>
      </w:r>
      <w:r w:rsidR="00BB7FEC" w:rsidRPr="00CF0B83">
        <w:rPr>
          <w:sz w:val="24"/>
          <w:vertAlign w:val="superscript"/>
        </w:rPr>
        <w:fldChar w:fldCharType="separate"/>
      </w:r>
      <w:r w:rsidR="001D2749" w:rsidRPr="00CF0B83">
        <w:rPr>
          <w:sz w:val="24"/>
          <w:vertAlign w:val="superscript"/>
        </w:rPr>
        <w:t>[</w:t>
      </w:r>
      <w:hyperlink w:anchor="_ENREF_31" w:tooltip="Sardon, 2011 #601" w:history="1">
        <w:r w:rsidR="001D2749" w:rsidRPr="00CF0B83">
          <w:rPr>
            <w:sz w:val="24"/>
            <w:vertAlign w:val="superscript"/>
          </w:rPr>
          <w:t>31</w:t>
        </w:r>
      </w:hyperlink>
      <w:r w:rsidR="001D2749" w:rsidRPr="00CF0B83">
        <w:rPr>
          <w:sz w:val="24"/>
          <w:vertAlign w:val="superscript"/>
        </w:rPr>
        <w:t>]</w:t>
      </w:r>
      <w:r w:rsidR="00BB7FEC" w:rsidRPr="00CF0B83">
        <w:rPr>
          <w:sz w:val="24"/>
          <w:vertAlign w:val="superscript"/>
        </w:rPr>
        <w:fldChar w:fldCharType="end"/>
      </w:r>
      <w:r w:rsidR="00BB7FEC" w:rsidRPr="00CF0B83">
        <w:rPr>
          <w:sz w:val="24"/>
        </w:rPr>
        <w:t xml:space="preserve">  </w:t>
      </w:r>
      <w:r w:rsidR="007D4F80">
        <w:rPr>
          <w:sz w:val="24"/>
        </w:rPr>
        <w:t xml:space="preserve">In this </w:t>
      </w:r>
      <w:r w:rsidR="00BB7FEC" w:rsidRPr="00CF0B83">
        <w:rPr>
          <w:sz w:val="24"/>
        </w:rPr>
        <w:t>process</w:t>
      </w:r>
      <w:r w:rsidR="007D4F80">
        <w:rPr>
          <w:sz w:val="24"/>
        </w:rPr>
        <w:t xml:space="preserve">, acetone </w:t>
      </w:r>
      <w:r w:rsidR="00BB7FEC" w:rsidRPr="00CF0B83">
        <w:rPr>
          <w:sz w:val="24"/>
        </w:rPr>
        <w:t>is often</w:t>
      </w:r>
      <w:r w:rsidR="007D4F80">
        <w:rPr>
          <w:sz w:val="24"/>
        </w:rPr>
        <w:t xml:space="preserve"> replaced by </w:t>
      </w:r>
      <w:r w:rsidR="00BB7FEC" w:rsidRPr="00CF0B83">
        <w:rPr>
          <w:sz w:val="24"/>
        </w:rPr>
        <w:t>other solvents, such as methyl ethyl ketone</w:t>
      </w:r>
      <w:r w:rsidR="007D4F80">
        <w:rPr>
          <w:sz w:val="24"/>
        </w:rPr>
        <w:t xml:space="preserve"> to suite the application </w:t>
      </w:r>
      <w:r w:rsidR="00BB7FEC" w:rsidRPr="00CF0B83">
        <w:rPr>
          <w:sz w:val="24"/>
        </w:rPr>
        <w:fldChar w:fldCharType="begin">
          <w:fldData xml:space="preserve">PEVuZE5vdGU+PENpdGU+PEF1dGhvcj5MdTwvQXV0aG9yPjxZZWFyPjIwMDg8L1llYXI+PFJlY051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</w:fldData>
        </w:fldChar>
      </w:r>
      <w:r w:rsidR="001D2749" w:rsidRPr="00CF0B83">
        <w:rPr>
          <w:sz w:val="24"/>
        </w:rPr>
        <w:instrText xml:space="preserve"> ADDIN EN.CITE </w:instrText>
      </w:r>
      <w:r w:rsidR="001D2749" w:rsidRPr="00CF0B83">
        <w:rPr>
          <w:sz w:val="24"/>
        </w:rPr>
        <w:fldChar w:fldCharType="begin">
          <w:fldData xml:space="preserve">PEVuZE5vdGU+PENpdGU+PEF1dGhvcj5MdTwvQXV0aG9yPjxZZWFyPjIwMDg8L1llYXI+PFJlY051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</w:fldData>
        </w:fldChar>
      </w:r>
      <w:r w:rsidR="001D2749" w:rsidRPr="00CF0B83">
        <w:rPr>
          <w:sz w:val="24"/>
        </w:rPr>
        <w:instrText xml:space="preserve"> ADDIN EN.CITE.DATA </w:instrText>
      </w:r>
      <w:r w:rsidR="001D2749" w:rsidRPr="00CF0B83">
        <w:rPr>
          <w:sz w:val="24"/>
        </w:rPr>
      </w:r>
      <w:r w:rsidR="001D2749" w:rsidRPr="00CF0B83">
        <w:rPr>
          <w:sz w:val="24"/>
        </w:rPr>
        <w:fldChar w:fldCharType="end"/>
      </w:r>
      <w:r w:rsidR="00BB7FEC" w:rsidRPr="00CF0B83">
        <w:rPr>
          <w:sz w:val="24"/>
        </w:rPr>
      </w:r>
      <w:r w:rsidR="00BB7FEC" w:rsidRPr="00CF0B83">
        <w:rPr>
          <w:sz w:val="24"/>
        </w:rPr>
        <w:fldChar w:fldCharType="separate"/>
      </w:r>
      <w:r w:rsidR="001D2749" w:rsidRPr="00CF0B83">
        <w:rPr>
          <w:sz w:val="24"/>
        </w:rPr>
        <w:t>[</w:t>
      </w:r>
      <w:hyperlink w:anchor="_ENREF_15" w:tooltip="Lu, 2008 #109" w:history="1">
        <w:r w:rsidR="001D2749" w:rsidRPr="00CF0B83">
          <w:rPr>
            <w:sz w:val="24"/>
          </w:rPr>
          <w:t>15</w:t>
        </w:r>
      </w:hyperlink>
      <w:r w:rsidR="001D2749" w:rsidRPr="00CF0B83">
        <w:rPr>
          <w:sz w:val="24"/>
        </w:rPr>
        <w:t xml:space="preserve">, </w:t>
      </w:r>
      <w:hyperlink w:anchor="_ENREF_25" w:tooltip="Pan, 2009 #116" w:history="1">
        <w:r w:rsidR="001D2749" w:rsidRPr="00CF0B83">
          <w:rPr>
            <w:sz w:val="24"/>
          </w:rPr>
          <w:t>25</w:t>
        </w:r>
      </w:hyperlink>
      <w:r w:rsidR="001D2749" w:rsidRPr="00CF0B83">
        <w:rPr>
          <w:sz w:val="24"/>
        </w:rPr>
        <w:t>]</w:t>
      </w:r>
      <w:r w:rsidR="00BB7FEC" w:rsidRPr="00CF0B83">
        <w:rPr>
          <w:sz w:val="24"/>
        </w:rPr>
        <w:fldChar w:fldCharType="end"/>
      </w:r>
      <w:r w:rsidR="00BB7FEC" w:rsidRPr="00CF0B83">
        <w:rPr>
          <w:sz w:val="24"/>
        </w:rPr>
        <w:t xml:space="preserve">  </w:t>
      </w:r>
    </w:p>
    <w:p w14:paraId="3D2D0A84" w14:textId="77777777" w:rsidR="00BB7FEC" w:rsidRPr="00BB7FEC" w:rsidRDefault="00BB7FEC" w:rsidP="0003072B">
      <w:pPr>
        <w:spacing w:line="480" w:lineRule="auto"/>
        <w:jc w:val="both"/>
        <w:rPr>
          <w:lang w:val="en-US"/>
        </w:rPr>
      </w:pPr>
    </w:p>
    <w:p w14:paraId="03F94598" w14:textId="77777777" w:rsidR="00361C4F" w:rsidRDefault="007144A1" w:rsidP="0003072B">
      <w:pPr>
        <w:pStyle w:val="MainText"/>
        <w:jc w:val="both"/>
        <w:rPr>
          <w:b/>
          <w:sz w:val="28"/>
          <w:szCs w:val="28"/>
        </w:rPr>
      </w:pPr>
      <w:r>
        <w:rPr>
          <w:b/>
          <w:sz w:val="28"/>
          <w:szCs w:val="28"/>
        </w:rPr>
        <w:t>Emulsion Coatings</w:t>
      </w:r>
    </w:p>
    <w:p w14:paraId="0CEF9151" w14:textId="77777777" w:rsidR="007144A1" w:rsidRPr="00B14AC5" w:rsidRDefault="007144A1" w:rsidP="0003072B">
      <w:pPr>
        <w:spacing w:line="480" w:lineRule="auto"/>
        <w:jc w:val="both"/>
        <w:rPr>
          <w:lang w:val="en-US"/>
        </w:rPr>
      </w:pPr>
      <w:r w:rsidRPr="00B14AC5">
        <w:rPr>
          <w:lang w:val="en-US"/>
        </w:rPr>
        <w:t>Emulsion polymerization produces latex particles, which are dispersions of fine polymer particles in water.</w:t>
      </w:r>
      <w:r w:rsidRPr="00B14AC5">
        <w:rPr>
          <w:lang w:val="en-US"/>
        </w:rPr>
        <w:fldChar w:fldCharType="begin">
          <w:fldData xml:space="preserve">PEVuZE5vdGU+PENpdGU+PEF1dGhvcj5GcmllZDwvQXV0aG9yPjxZZWFyPjIwMDM8L1llYXI+PFJl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</w:fldData>
        </w:fldChar>
      </w:r>
      <w:r w:rsidR="001D2749">
        <w:rPr>
          <w:lang w:val="en-US"/>
        </w:rPr>
        <w:instrText xml:space="preserve"> ADDIN EN.CITE </w:instrText>
      </w:r>
      <w:r w:rsidR="001D2749">
        <w:rPr>
          <w:lang w:val="en-US"/>
        </w:rPr>
        <w:fldChar w:fldCharType="begin">
          <w:fldData xml:space="preserve">PEVuZE5vdGU+PENpdGU+PEF1dGhvcj5GcmllZDwvQXV0aG9yPjxZZWFyPjIwMDM8L1llYXI+PFJl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</w:fldData>
        </w:fldChar>
      </w:r>
      <w:r w:rsidR="001D2749">
        <w:rPr>
          <w:lang w:val="en-US"/>
        </w:rPr>
        <w:instrText xml:space="preserve"> ADDIN EN.CITE.DATA </w:instrText>
      </w:r>
      <w:r w:rsidR="001D2749">
        <w:rPr>
          <w:lang w:val="en-US"/>
        </w:rPr>
      </w:r>
      <w:r w:rsidR="001D2749">
        <w:rPr>
          <w:lang w:val="en-US"/>
        </w:rPr>
        <w:fldChar w:fldCharType="end"/>
      </w:r>
      <w:r w:rsidRPr="00B14AC5">
        <w:rPr>
          <w:lang w:val="en-US"/>
        </w:rPr>
      </w:r>
      <w:r w:rsidRPr="00B14AC5">
        <w:rPr>
          <w:lang w:val="en-US"/>
        </w:rPr>
        <w:fldChar w:fldCharType="separate"/>
      </w:r>
      <w:r w:rsidR="001D2749" w:rsidRPr="001D2749">
        <w:rPr>
          <w:noProof/>
          <w:vertAlign w:val="superscript"/>
          <w:lang w:val="en-US"/>
        </w:rPr>
        <w:t>[</w:t>
      </w:r>
      <w:hyperlink w:anchor="_ENREF_5" w:tooltip="Weiss, 1997 #433" w:history="1">
        <w:r w:rsidR="001D2749" w:rsidRPr="001D2749">
          <w:rPr>
            <w:noProof/>
            <w:vertAlign w:val="superscript"/>
            <w:lang w:val="en-US"/>
          </w:rPr>
          <w:t>5</w:t>
        </w:r>
      </w:hyperlink>
      <w:r w:rsidR="001D2749" w:rsidRPr="001D2749">
        <w:rPr>
          <w:noProof/>
          <w:vertAlign w:val="superscript"/>
          <w:lang w:val="en-US"/>
        </w:rPr>
        <w:t xml:space="preserve">, </w:t>
      </w:r>
      <w:hyperlink w:anchor="_ENREF_32" w:tooltip="Fried, 2003 #264" w:history="1">
        <w:r w:rsidR="001D2749" w:rsidRPr="001D2749">
          <w:rPr>
            <w:noProof/>
            <w:vertAlign w:val="superscript"/>
            <w:lang w:val="en-US"/>
          </w:rPr>
          <w:t>32</w:t>
        </w:r>
      </w:hyperlink>
      <w:r w:rsidR="001D2749" w:rsidRPr="001D2749">
        <w:rPr>
          <w:noProof/>
          <w:vertAlign w:val="superscript"/>
          <w:lang w:val="en-US"/>
        </w:rPr>
        <w:t xml:space="preserve">, </w:t>
      </w:r>
      <w:hyperlink w:anchor="_ENREF_33" w:tooltip="van Herk, 2010 #524" w:history="1">
        <w:r w:rsidR="001D2749" w:rsidRPr="001D2749">
          <w:rPr>
            <w:noProof/>
            <w:vertAlign w:val="superscript"/>
            <w:lang w:val="en-US"/>
          </w:rPr>
          <w:t>33</w:t>
        </w:r>
      </w:hyperlink>
      <w:r w:rsidR="001D2749" w:rsidRPr="001D2749">
        <w:rPr>
          <w:noProof/>
          <w:vertAlign w:val="superscript"/>
          <w:lang w:val="en-US"/>
        </w:rPr>
        <w:t>]</w:t>
      </w:r>
      <w:r w:rsidRPr="00B14AC5">
        <w:rPr>
          <w:lang w:val="en-US"/>
        </w:rPr>
        <w:fldChar w:fldCharType="end"/>
      </w:r>
      <w:r w:rsidRPr="00B14AC5">
        <w:rPr>
          <w:lang w:val="en-US"/>
        </w:rPr>
        <w:t xml:space="preserve">  Frequently, the terms emulsion coating and latex paint are used interchangeably.  Applications of emulsion coatings include paints, coatings, adhesives, and paper coatings.</w:t>
      </w:r>
      <w:r w:rsidRPr="00B14AC5">
        <w:rPr>
          <w:lang w:val="en-US"/>
        </w:rPr>
        <w:fldChar w:fldCharType="begin">
          <w:fldData xml:space="preserve">PEVuZE5vdGU+PENpdGU+PEF1dGhvcj52YW4gSGVyazwvQXV0aG9yPjxZZWFyPjIwMTA8L1llYXI+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</w:fldData>
        </w:fldChar>
      </w:r>
      <w:r w:rsidR="001D2749">
        <w:rPr>
          <w:lang w:val="en-US"/>
        </w:rPr>
        <w:instrText xml:space="preserve"> ADDIN EN.CITE </w:instrText>
      </w:r>
      <w:r w:rsidR="001D2749">
        <w:rPr>
          <w:lang w:val="en-US"/>
        </w:rPr>
        <w:fldChar w:fldCharType="begin">
          <w:fldData xml:space="preserve">PEVuZE5vdGU+PENpdGU+PEF1dGhvcj52YW4gSGVyazwvQXV0aG9yPjxZZWFyPjIwMTA8L1llYXI+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</w:fldData>
        </w:fldChar>
      </w:r>
      <w:r w:rsidR="001D2749">
        <w:rPr>
          <w:lang w:val="en-US"/>
        </w:rPr>
        <w:instrText xml:space="preserve"> ADDIN EN.CITE.DATA </w:instrText>
      </w:r>
      <w:r w:rsidR="001D2749">
        <w:rPr>
          <w:lang w:val="en-US"/>
        </w:rPr>
      </w:r>
      <w:r w:rsidR="001D2749">
        <w:rPr>
          <w:lang w:val="en-US"/>
        </w:rPr>
        <w:fldChar w:fldCharType="end"/>
      </w:r>
      <w:r w:rsidRPr="00B14AC5">
        <w:rPr>
          <w:lang w:val="en-US"/>
        </w:rPr>
      </w:r>
      <w:r w:rsidRPr="00B14AC5">
        <w:rPr>
          <w:lang w:val="en-US"/>
        </w:rPr>
        <w:fldChar w:fldCharType="separate"/>
      </w:r>
      <w:r w:rsidR="001D2749" w:rsidRPr="001D2749">
        <w:rPr>
          <w:noProof/>
          <w:vertAlign w:val="superscript"/>
          <w:lang w:val="en-US"/>
        </w:rPr>
        <w:t>[</w:t>
      </w:r>
      <w:hyperlink w:anchor="_ENREF_33" w:tooltip="van Herk, 2010 #524" w:history="1">
        <w:r w:rsidR="001D2749" w:rsidRPr="001D2749">
          <w:rPr>
            <w:noProof/>
            <w:vertAlign w:val="superscript"/>
            <w:lang w:val="en-US"/>
          </w:rPr>
          <w:t>33</w:t>
        </w:r>
      </w:hyperlink>
      <w:r w:rsidR="001D2749" w:rsidRPr="001D2749">
        <w:rPr>
          <w:noProof/>
          <w:vertAlign w:val="superscript"/>
          <w:lang w:val="en-US"/>
        </w:rPr>
        <w:t>]</w:t>
      </w:r>
      <w:r w:rsidRPr="00B14AC5">
        <w:rPr>
          <w:lang w:val="en-US"/>
        </w:rPr>
        <w:fldChar w:fldCharType="end"/>
      </w:r>
      <w:r w:rsidRPr="00B14AC5">
        <w:rPr>
          <w:lang w:val="en-US"/>
        </w:rPr>
        <w:t xml:space="preserve">  </w:t>
      </w:r>
    </w:p>
    <w:p w14:paraId="5DA693A3" w14:textId="77777777" w:rsidR="007144A1" w:rsidRPr="00491E1E" w:rsidRDefault="007144A1" w:rsidP="007144A1">
      <w:pPr>
        <w:pStyle w:val="NormalIndent"/>
        <w:spacing w:line="480" w:lineRule="auto"/>
        <w:ind w:firstLine="720"/>
        <w:rPr>
          <w:sz w:val="24"/>
        </w:rPr>
      </w:pPr>
      <w:r w:rsidRPr="00491E1E">
        <w:rPr>
          <w:sz w:val="24"/>
        </w:rPr>
        <w:t>Emulsion coatings have a number of desirable physical properties.  Styrene-butadiene latex paints for interior walls were first sold commercially in the United States in the late 1940s.</w:t>
      </w:r>
      <w:r w:rsidRPr="00491E1E">
        <w:rPr>
          <w:sz w:val="24"/>
        </w:rPr>
        <w:fldChar w:fldCharType="begin"/>
      </w:r>
      <w:r w:rsidR="001D2749">
        <w:rPr>
          <w:sz w:val="24"/>
        </w:rPr>
        <w:instrText xml:space="preserve"> ADDIN EN.CITE &lt;EndNote&gt;&lt;Cite&gt;&lt;Author&gt;Martens&lt;/Author&gt;&lt;Year&gt;1964&lt;/Year&gt;&lt;RecNum&gt;285&lt;/RecNum&gt;&lt;DisplayText&gt;&lt;style face="superscript"&gt;[34, 35]&lt;/style&gt;&lt;/DisplayText&gt;&lt;record&gt;&lt;rec-number&gt;285&lt;/rec-number&gt;&lt;foreign-keys&gt;&lt;key app="EN" db-id="r9zwvsd2lasesxedzt2520wwx5z0vw95xvv0"&gt;285&lt;/key&gt;&lt;key app="ENWeb" db-id="UkNBcArYEEMAACrea4E"&gt;271&lt;/key&gt;&lt;/foreign-keys&gt;&lt;ref-type name="Book"&gt;6&lt;/ref-type&gt;&lt;contributors&gt;&lt;authors&gt;&lt;author&gt;Martens, Charles R.&lt;/author&gt;&lt;/authors&gt;&lt;/contributors&gt;&lt;titles&gt;&lt;title&gt;Emulsion and Water-Soluble Paints and Coatings&lt;/title&gt;&lt;/titles&gt;&lt;dates&gt;&lt;year&gt;1964&lt;/year&gt;&lt;/dates&gt;&lt;pub-location&gt;New York&lt;/pub-location&gt;&lt;publisher&gt;Reinhold Publishing Corp.&lt;/publisher&gt;&lt;urls&gt;&lt;/urls&gt;&lt;/record&gt;&lt;/Cite&gt;&lt;Cite&gt;&lt;Author&gt;Martens&lt;/Author&gt;&lt;Year&gt;1981&lt;/Year&gt;&lt;RecNum&gt;286&lt;/RecNum&gt;&lt;record&gt;&lt;rec-number&gt;286&lt;/rec-number&gt;&lt;foreign-keys&gt;&lt;key app="EN" db-id="r9zwvsd2lasesxedzt2520wwx5z0vw95xvv0"&gt;286&lt;/key&gt;&lt;key app="ENWeb" db-id="UkNBcArYEEMAACrea4E"&gt;272&lt;/key&gt;&lt;/foreign-keys&gt;&lt;ref-type name="Book"&gt;6&lt;/ref-type&gt;&lt;contributors&gt;&lt;authors&gt;&lt;author&gt;Martens, Charles R.&lt;/author&gt;&lt;/authors&gt;&lt;/contributors&gt;&lt;titles&gt;&lt;title&gt;Waterborne Coatings: Emulsion and Water-Soluble Paints&lt;/title&gt;&lt;/titles&gt;&lt;dates&gt;&lt;year&gt;1981&lt;/year&gt;&lt;/dates&gt;&lt;pub-location&gt;New York&lt;/pub-location&gt;&lt;publisher&gt;Van Nostrand Reinhold Co.&lt;/publisher&gt;&lt;urls&gt;&lt;/urls&gt;&lt;/record&gt;&lt;/Cite&gt;&lt;/EndNote&gt;</w:instrText>
      </w:r>
      <w:r w:rsidRPr="00491E1E">
        <w:rPr>
          <w:sz w:val="24"/>
        </w:rPr>
        <w:fldChar w:fldCharType="separate"/>
      </w:r>
      <w:r w:rsidR="001D2749" w:rsidRPr="001D2749">
        <w:rPr>
          <w:noProof/>
          <w:sz w:val="24"/>
          <w:vertAlign w:val="superscript"/>
        </w:rPr>
        <w:t>[</w:t>
      </w:r>
      <w:hyperlink w:anchor="_ENREF_34" w:tooltip="Martens, 1964 #285" w:history="1">
        <w:r w:rsidR="001D2749" w:rsidRPr="001D2749">
          <w:rPr>
            <w:noProof/>
            <w:sz w:val="24"/>
            <w:vertAlign w:val="superscript"/>
          </w:rPr>
          <w:t>34</w:t>
        </w:r>
      </w:hyperlink>
      <w:r w:rsidR="001D2749" w:rsidRPr="001D2749">
        <w:rPr>
          <w:noProof/>
          <w:sz w:val="24"/>
          <w:vertAlign w:val="superscript"/>
        </w:rPr>
        <w:t xml:space="preserve">, </w:t>
      </w:r>
      <w:hyperlink w:anchor="_ENREF_35" w:tooltip="Martens, 1981 #286" w:history="1">
        <w:r w:rsidR="001D2749" w:rsidRPr="001D2749">
          <w:rPr>
            <w:noProof/>
            <w:sz w:val="24"/>
            <w:vertAlign w:val="superscript"/>
          </w:rPr>
          <w:t>35</w:t>
        </w:r>
      </w:hyperlink>
      <w:r w:rsidR="001D2749" w:rsidRPr="001D2749">
        <w:rPr>
          <w:noProof/>
          <w:sz w:val="24"/>
          <w:vertAlign w:val="superscript"/>
        </w:rPr>
        <w:t>]</w:t>
      </w:r>
      <w:r w:rsidRPr="00491E1E">
        <w:rPr>
          <w:sz w:val="24"/>
        </w:rPr>
        <w:fldChar w:fldCharType="end"/>
      </w:r>
      <w:r w:rsidRPr="00491E1E">
        <w:rPr>
          <w:sz w:val="24"/>
        </w:rPr>
        <w:t xml:space="preserve">  These paints appealed to consumers because of their easy application, low odor, and easy clean</w:t>
      </w:r>
      <w:r>
        <w:rPr>
          <w:sz w:val="24"/>
        </w:rPr>
        <w:t>-</w:t>
      </w:r>
      <w:r w:rsidRPr="00491E1E">
        <w:rPr>
          <w:sz w:val="24"/>
        </w:rPr>
        <w:t>up.</w:t>
      </w:r>
      <w:r w:rsidRPr="00491E1E">
        <w:rPr>
          <w:sz w:val="24"/>
        </w:rPr>
        <w:fldChar w:fldCharType="begin"/>
      </w:r>
      <w:r w:rsidR="001D2749">
        <w:rPr>
          <w:sz w:val="24"/>
        </w:rPr>
        <w:instrText xml:space="preserve"> ADDIN EN.CITE &lt;EndNote&gt;&lt;Cite&gt;&lt;Author&gt;Martens&lt;/Author&gt;&lt;Year&gt;1964&lt;/Year&gt;&lt;RecNum&gt;285&lt;/RecNum&gt;&lt;DisplayText&gt;&lt;style face="superscript"&gt;[34, 35]&lt;/style&gt;&lt;/DisplayText&gt;&lt;record&gt;&lt;rec-number&gt;285&lt;/rec-number&gt;&lt;foreign-keys&gt;&lt;key app="EN" db-id="r9zwvsd2lasesxedzt2520wwx5z0vw95xvv0"&gt;285&lt;/key&gt;&lt;key app="ENWeb" db-id="UkNBcArYEEMAACrea4E"&gt;271&lt;/key&gt;&lt;/foreign-keys&gt;&lt;ref-type name="Book"&gt;6&lt;/ref-type&gt;&lt;contributors&gt;&lt;authors&gt;&lt;author&gt;Martens, Charles R.&lt;/author&gt;&lt;/authors&gt;&lt;/contributors&gt;&lt;titles&gt;&lt;title&gt;Emulsion and Water-Soluble Paints and Coatings&lt;/title&gt;&lt;/titles&gt;&lt;dates&gt;&lt;year&gt;1964&lt;/year&gt;&lt;/dates&gt;&lt;pub-location&gt;New York&lt;/pub-location&gt;&lt;publisher&gt;Reinhold Publishing Corp.&lt;/publisher&gt;&lt;urls&gt;&lt;/urls&gt;&lt;/record&gt;&lt;/Cite&gt;&lt;Cite&gt;&lt;Author&gt;Martens&lt;/Author&gt;&lt;Year&gt;1981&lt;/Year&gt;&lt;RecNum&gt;286&lt;/RecNum&gt;&lt;record&gt;&lt;rec-number&gt;286&lt;/rec-number&gt;&lt;foreign-keys&gt;&lt;key app="EN" db-id="r9zwvsd2lasesxedzt2520wwx5z0vw95xvv0"&gt;286&lt;/key&gt;&lt;key app="ENWeb" db-id="UkNBcArYEEMAACrea4E"&gt;272&lt;/key&gt;&lt;/foreign-keys&gt;&lt;ref-type name="Book"&gt;6&lt;/ref-type&gt;&lt;contributors&gt;&lt;authors&gt;&lt;author&gt;Martens, Charles R.&lt;/author&gt;&lt;/authors&gt;&lt;/contributors&gt;&lt;titles&gt;&lt;title&gt;Waterborne Coatings: Emulsion and Water-Soluble Paints&lt;/title&gt;&lt;/titles&gt;&lt;dates&gt;&lt;year&gt;1981&lt;/year&gt;&lt;/dates&gt;&lt;pub-location&gt;New York&lt;/pub-location&gt;&lt;publisher&gt;Van Nostrand Reinhold Co.&lt;/publisher&gt;&lt;urls&gt;&lt;/urls&gt;&lt;/record&gt;&lt;/Cite&gt;&lt;/EndNote&gt;</w:instrText>
      </w:r>
      <w:r w:rsidRPr="00491E1E">
        <w:rPr>
          <w:sz w:val="24"/>
        </w:rPr>
        <w:fldChar w:fldCharType="separate"/>
      </w:r>
      <w:r w:rsidR="001D2749" w:rsidRPr="001D2749">
        <w:rPr>
          <w:noProof/>
          <w:sz w:val="24"/>
          <w:vertAlign w:val="superscript"/>
        </w:rPr>
        <w:t>[</w:t>
      </w:r>
      <w:hyperlink w:anchor="_ENREF_34" w:tooltip="Martens, 1964 #285" w:history="1">
        <w:r w:rsidR="001D2749" w:rsidRPr="001D2749">
          <w:rPr>
            <w:noProof/>
            <w:sz w:val="24"/>
            <w:vertAlign w:val="superscript"/>
          </w:rPr>
          <w:t>34</w:t>
        </w:r>
      </w:hyperlink>
      <w:r w:rsidR="001D2749" w:rsidRPr="001D2749">
        <w:rPr>
          <w:noProof/>
          <w:sz w:val="24"/>
          <w:vertAlign w:val="superscript"/>
        </w:rPr>
        <w:t xml:space="preserve">, </w:t>
      </w:r>
      <w:hyperlink w:anchor="_ENREF_35" w:tooltip="Martens, 1981 #286" w:history="1">
        <w:r w:rsidR="001D2749" w:rsidRPr="001D2749">
          <w:rPr>
            <w:noProof/>
            <w:sz w:val="24"/>
            <w:vertAlign w:val="superscript"/>
          </w:rPr>
          <w:t>35</w:t>
        </w:r>
      </w:hyperlink>
      <w:r w:rsidR="001D2749" w:rsidRPr="001D2749">
        <w:rPr>
          <w:noProof/>
          <w:sz w:val="24"/>
          <w:vertAlign w:val="superscript"/>
        </w:rPr>
        <w:t>]</w:t>
      </w:r>
      <w:r w:rsidRPr="00491E1E">
        <w:rPr>
          <w:sz w:val="24"/>
        </w:rPr>
        <w:fldChar w:fldCharType="end"/>
      </w:r>
      <w:r w:rsidRPr="00491E1E">
        <w:rPr>
          <w:sz w:val="24"/>
        </w:rPr>
        <w:t xml:space="preserve">  Acrylic latexes are known for high molecular weights with good </w:t>
      </w:r>
      <w:r w:rsidRPr="00491E1E">
        <w:rPr>
          <w:sz w:val="24"/>
        </w:rPr>
        <w:lastRenderedPageBreak/>
        <w:t>corrosion resistance</w:t>
      </w:r>
      <w:r>
        <w:rPr>
          <w:sz w:val="24"/>
        </w:rPr>
        <w:t xml:space="preserve"> </w:t>
      </w:r>
      <w:r w:rsidRPr="00491E1E">
        <w:rPr>
          <w:sz w:val="24"/>
        </w:rPr>
        <w:t xml:space="preserve">and are generally more economical than </w:t>
      </w:r>
      <w:commentRangeStart w:id="3"/>
      <w:r w:rsidRPr="00491E1E">
        <w:rPr>
          <w:sz w:val="24"/>
        </w:rPr>
        <w:t>polyurethane coatings</w:t>
      </w:r>
      <w:commentRangeEnd w:id="3"/>
      <w:r w:rsidR="00C0338C">
        <w:rPr>
          <w:rStyle w:val="CommentReference"/>
          <w:rFonts w:eastAsia="MS Mincho"/>
          <w:lang w:val="de-DE" w:eastAsia="ja-JP"/>
        </w:rPr>
        <w:commentReference w:id="3"/>
      </w:r>
      <w:r w:rsidRPr="00491E1E">
        <w:rPr>
          <w:sz w:val="24"/>
        </w:rPr>
        <w:t>.</w:t>
      </w:r>
      <w:r w:rsidRPr="00491E1E">
        <w:rPr>
          <w:sz w:val="24"/>
        </w:rPr>
        <w:fldChar w:fldCharType="begin">
          <w:fldData xml:space="preserve">PEVuZE5vdGU+PENpdGU+PEF1dGhvcj5Bem5hcjwvQXV0aG9yPjxZZWFyPjIwMDY8L1llYXI+PFJl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</w:fldData>
        </w:fldChar>
      </w:r>
      <w:r w:rsidR="001D2749">
        <w:rPr>
          <w:sz w:val="24"/>
        </w:rPr>
        <w:instrText xml:space="preserve"> ADDIN EN.CITE </w:instrText>
      </w:r>
      <w:r w:rsidR="001D2749">
        <w:rPr>
          <w:sz w:val="24"/>
        </w:rPr>
        <w:fldChar w:fldCharType="begin">
          <w:fldData xml:space="preserve">PEVuZE5vdGU+PENpdGU+PEF1dGhvcj5Bem5hcjwvQXV0aG9yPjxZZWFyPjIwMDY8L1llYXI+PFJl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</w:fldData>
        </w:fldChar>
      </w:r>
      <w:r w:rsidR="001D2749">
        <w:rPr>
          <w:sz w:val="24"/>
        </w:rPr>
        <w:instrText xml:space="preserve"> ADDIN EN.CITE.DATA </w:instrText>
      </w:r>
      <w:r w:rsidR="001D2749">
        <w:rPr>
          <w:sz w:val="24"/>
        </w:rPr>
      </w:r>
      <w:r w:rsidR="001D2749">
        <w:rPr>
          <w:sz w:val="24"/>
        </w:rPr>
        <w:fldChar w:fldCharType="end"/>
      </w:r>
      <w:r w:rsidRPr="00491E1E">
        <w:rPr>
          <w:sz w:val="24"/>
        </w:rPr>
      </w:r>
      <w:r w:rsidRPr="00491E1E">
        <w:rPr>
          <w:sz w:val="24"/>
        </w:rPr>
        <w:fldChar w:fldCharType="separate"/>
      </w:r>
      <w:r w:rsidR="001D2749" w:rsidRPr="001D2749">
        <w:rPr>
          <w:noProof/>
          <w:sz w:val="24"/>
          <w:vertAlign w:val="superscript"/>
        </w:rPr>
        <w:t>[</w:t>
      </w:r>
      <w:hyperlink w:anchor="_ENREF_4" w:tooltip="Marrion, 1994 #288" w:history="1">
        <w:r w:rsidR="001D2749" w:rsidRPr="001D2749">
          <w:rPr>
            <w:noProof/>
            <w:sz w:val="24"/>
            <w:vertAlign w:val="superscript"/>
          </w:rPr>
          <w:t>4</w:t>
        </w:r>
      </w:hyperlink>
      <w:r w:rsidR="001D2749" w:rsidRPr="001D2749">
        <w:rPr>
          <w:noProof/>
          <w:sz w:val="24"/>
          <w:vertAlign w:val="superscript"/>
        </w:rPr>
        <w:t xml:space="preserve">, </w:t>
      </w:r>
      <w:hyperlink w:anchor="_ENREF_32" w:tooltip="Fried, 2003 #264" w:history="1">
        <w:r w:rsidR="001D2749" w:rsidRPr="001D2749">
          <w:rPr>
            <w:noProof/>
            <w:sz w:val="24"/>
            <w:vertAlign w:val="superscript"/>
          </w:rPr>
          <w:t>32</w:t>
        </w:r>
      </w:hyperlink>
      <w:r w:rsidR="001D2749" w:rsidRPr="001D2749">
        <w:rPr>
          <w:noProof/>
          <w:sz w:val="24"/>
          <w:vertAlign w:val="superscript"/>
        </w:rPr>
        <w:t xml:space="preserve">, </w:t>
      </w:r>
      <w:hyperlink w:anchor="_ENREF_36" w:tooltip="Aznar, 2006 #599" w:history="1">
        <w:r w:rsidR="001D2749" w:rsidRPr="001D2749">
          <w:rPr>
            <w:noProof/>
            <w:sz w:val="24"/>
            <w:vertAlign w:val="superscript"/>
          </w:rPr>
          <w:t>36</w:t>
        </w:r>
      </w:hyperlink>
      <w:r w:rsidR="001D2749" w:rsidRPr="001D2749">
        <w:rPr>
          <w:noProof/>
          <w:sz w:val="24"/>
          <w:vertAlign w:val="superscript"/>
        </w:rPr>
        <w:t>]</w:t>
      </w:r>
      <w:r w:rsidRPr="00491E1E">
        <w:rPr>
          <w:sz w:val="24"/>
        </w:rPr>
        <w:fldChar w:fldCharType="end"/>
      </w:r>
      <w:hyperlink w:anchor="_ENREF_5" w:tooltip="Marrion, 1994 #288" w:history="1"/>
      <w:r w:rsidRPr="00491E1E">
        <w:rPr>
          <w:sz w:val="24"/>
        </w:rPr>
        <w:t xml:space="preserve">   However, acrylic latexes have poor film forming properties, abrasion resistance and toughness compared to polyurethane dispersions.</w:t>
      </w:r>
      <w:r w:rsidRPr="00491E1E">
        <w:rPr>
          <w:sz w:val="24"/>
        </w:rPr>
        <w:fldChar w:fldCharType="begin">
          <w:fldData xml:space="preserve">PEVuZE5vdGU+PENpdGU+PEF1dGhvcj5Ib3dhcnRoPC9BdXRob3I+PFllYXI+MjAwMzwvWWVhcj48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</w:fldData>
        </w:fldChar>
      </w:r>
      <w:r w:rsidR="001D2749">
        <w:rPr>
          <w:sz w:val="24"/>
        </w:rPr>
        <w:instrText xml:space="preserve"> ADDIN EN.CITE </w:instrText>
      </w:r>
      <w:r w:rsidR="001D2749">
        <w:rPr>
          <w:sz w:val="24"/>
        </w:rPr>
        <w:fldChar w:fldCharType="begin">
          <w:fldData xml:space="preserve">PEVuZE5vdGU+PENpdGU+PEF1dGhvcj5Ib3dhcnRoPC9BdXRob3I+PFllYXI+MjAwMzwvWWVhcj48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</w:fldData>
        </w:fldChar>
      </w:r>
      <w:r w:rsidR="001D2749">
        <w:rPr>
          <w:sz w:val="24"/>
        </w:rPr>
        <w:instrText xml:space="preserve"> ADDIN EN.CITE.DATA </w:instrText>
      </w:r>
      <w:r w:rsidR="001D2749">
        <w:rPr>
          <w:sz w:val="24"/>
        </w:rPr>
      </w:r>
      <w:r w:rsidR="001D2749">
        <w:rPr>
          <w:sz w:val="24"/>
        </w:rPr>
        <w:fldChar w:fldCharType="end"/>
      </w:r>
      <w:r w:rsidRPr="00491E1E">
        <w:rPr>
          <w:sz w:val="24"/>
        </w:rPr>
      </w:r>
      <w:r w:rsidRPr="00491E1E">
        <w:rPr>
          <w:sz w:val="24"/>
        </w:rPr>
        <w:fldChar w:fldCharType="separate"/>
      </w:r>
      <w:r w:rsidR="001D2749" w:rsidRPr="001D2749">
        <w:rPr>
          <w:noProof/>
          <w:sz w:val="24"/>
          <w:vertAlign w:val="superscript"/>
        </w:rPr>
        <w:t>[</w:t>
      </w:r>
      <w:hyperlink w:anchor="_ENREF_24" w:tooltip="Howarth, 2003 #606" w:history="1">
        <w:r w:rsidR="001D2749" w:rsidRPr="001D2749">
          <w:rPr>
            <w:noProof/>
            <w:sz w:val="24"/>
            <w:vertAlign w:val="superscript"/>
          </w:rPr>
          <w:t>24</w:t>
        </w:r>
      </w:hyperlink>
      <w:r w:rsidR="001D2749" w:rsidRPr="001D2749">
        <w:rPr>
          <w:noProof/>
          <w:sz w:val="24"/>
          <w:vertAlign w:val="superscript"/>
        </w:rPr>
        <w:t xml:space="preserve">, </w:t>
      </w:r>
      <w:hyperlink w:anchor="_ENREF_37" w:tooltip="Li, 2005 #571" w:history="1">
        <w:r w:rsidR="001D2749" w:rsidRPr="001D2749">
          <w:rPr>
            <w:noProof/>
            <w:sz w:val="24"/>
            <w:vertAlign w:val="superscript"/>
          </w:rPr>
          <w:t>37</w:t>
        </w:r>
      </w:hyperlink>
      <w:r w:rsidR="001D2749" w:rsidRPr="001D2749">
        <w:rPr>
          <w:noProof/>
          <w:sz w:val="24"/>
          <w:vertAlign w:val="superscript"/>
        </w:rPr>
        <w:t>]</w:t>
      </w:r>
      <w:r w:rsidRPr="00491E1E">
        <w:rPr>
          <w:sz w:val="24"/>
        </w:rPr>
        <w:fldChar w:fldCharType="end"/>
      </w:r>
      <w:r w:rsidRPr="00491E1E">
        <w:rPr>
          <w:sz w:val="24"/>
        </w:rPr>
        <w:t xml:space="preserve">  </w:t>
      </w:r>
    </w:p>
    <w:p w14:paraId="5A7AAB6E" w14:textId="77777777" w:rsidR="007144A1" w:rsidRPr="00491E1E" w:rsidRDefault="007144A1" w:rsidP="007144A1">
      <w:pPr>
        <w:pStyle w:val="NormalIndent"/>
        <w:spacing w:line="480" w:lineRule="auto"/>
        <w:ind w:firstLine="720"/>
        <w:rPr>
          <w:sz w:val="24"/>
        </w:rPr>
      </w:pPr>
      <w:r w:rsidRPr="00491E1E">
        <w:rPr>
          <w:sz w:val="24"/>
        </w:rPr>
        <w:t xml:space="preserve">A typical formulation for emulsion polymerization consists of a slightly water-soluble monomer, co-monomers, a water-soluble initiator, surfactants, and any other additives, which are combined in </w:t>
      </w:r>
      <w:r>
        <w:rPr>
          <w:sz w:val="24"/>
        </w:rPr>
        <w:t xml:space="preserve">an </w:t>
      </w:r>
      <w:r w:rsidRPr="00491E1E">
        <w:rPr>
          <w:sz w:val="24"/>
        </w:rPr>
        <w:t>aqueous solution.</w:t>
      </w:r>
      <w:r w:rsidRPr="00491E1E">
        <w:rPr>
          <w:sz w:val="24"/>
        </w:rPr>
        <w:fldChar w:fldCharType="begin"/>
      </w:r>
      <w:r w:rsidR="001D2749">
        <w:rPr>
          <w:sz w:val="24"/>
        </w:rPr>
        <w:instrText xml:space="preserve"> ADDIN EN.CITE &lt;EndNote&gt;&lt;Cite&gt;&lt;Author&gt;Marrion&lt;/Author&gt;&lt;Year&gt;1994&lt;/Year&gt;&lt;RecNum&gt;288&lt;/RecNum&gt;&lt;DisplayText&gt;&lt;style face="superscript"&gt;[4]&lt;/style&gt;&lt;/DisplayText&gt;&lt;record&gt;&lt;rec-number&gt;288&lt;/rec-number&gt;&lt;foreign-keys&gt;&lt;key app="EN" db-id="r9zwvsd2lasesxedzt2520wwx5z0vw95xvv0"&gt;288&lt;/key&gt;&lt;key app="ENWeb" db-id="UkNBcArYEEMAACrea4E"&gt;274&lt;/key&gt;&lt;/foreign-keys&gt;&lt;ref-type name="Edited Book"&gt;28&lt;/ref-type&gt;&lt;contributors&gt;&lt;authors&gt;&lt;author&gt;Alastair Marrion&lt;/author&gt;&lt;/authors&gt;&lt;/contributors&gt;&lt;titles&gt;&lt;title&gt;The Chemistry and Physics of Coatings&lt;/title&gt;&lt;/titles&gt;&lt;dates&gt;&lt;year&gt;1994&lt;/year&gt;&lt;/dates&gt;&lt;pub-location&gt;Cambridge, UK&lt;/pub-location&gt;&lt;publisher&gt;Royal Society of Chemistry&lt;/publisher&gt;&lt;urls&gt;&lt;/urls&gt;&lt;/record&gt;&lt;/Cite&gt;&lt;/EndNote&gt;</w:instrText>
      </w:r>
      <w:r w:rsidRPr="00491E1E">
        <w:rPr>
          <w:sz w:val="24"/>
        </w:rPr>
        <w:fldChar w:fldCharType="separate"/>
      </w:r>
      <w:r w:rsidR="001D2749" w:rsidRPr="001D2749">
        <w:rPr>
          <w:noProof/>
          <w:sz w:val="24"/>
          <w:vertAlign w:val="superscript"/>
        </w:rPr>
        <w:t>[</w:t>
      </w:r>
      <w:hyperlink w:anchor="_ENREF_4" w:tooltip="Marrion, 1994 #288" w:history="1">
        <w:r w:rsidR="001D2749" w:rsidRPr="001D2749">
          <w:rPr>
            <w:noProof/>
            <w:sz w:val="24"/>
            <w:vertAlign w:val="superscript"/>
          </w:rPr>
          <w:t>4</w:t>
        </w:r>
      </w:hyperlink>
      <w:r w:rsidR="001D2749" w:rsidRPr="001D2749">
        <w:rPr>
          <w:noProof/>
          <w:sz w:val="24"/>
          <w:vertAlign w:val="superscript"/>
        </w:rPr>
        <w:t>]</w:t>
      </w:r>
      <w:r w:rsidRPr="00491E1E">
        <w:rPr>
          <w:sz w:val="24"/>
        </w:rPr>
        <w:fldChar w:fldCharType="end"/>
      </w:r>
      <w:r w:rsidRPr="00491E1E">
        <w:rPr>
          <w:sz w:val="24"/>
        </w:rPr>
        <w:t xml:space="preserve">  In emulsion polymerization, </w:t>
      </w:r>
      <w:r>
        <w:rPr>
          <w:sz w:val="24"/>
        </w:rPr>
        <w:t>monomers</w:t>
      </w:r>
      <w:r w:rsidRPr="00343B1D">
        <w:rPr>
          <w:sz w:val="24"/>
        </w:rPr>
        <w:t xml:space="preserve"> are polymerized through a free-radical process.</w:t>
      </w:r>
      <w:r w:rsidR="00390F85">
        <w:rPr>
          <w:sz w:val="24"/>
        </w:rPr>
        <w:t xml:space="preserve"> </w:t>
      </w:r>
      <w:r w:rsidRPr="00491E1E">
        <w:rPr>
          <w:sz w:val="24"/>
        </w:rPr>
        <w:t>The monomer molecules migrate from the monomer droplets to inside surfactant micelles, where the polymerization actually occurs.</w:t>
      </w:r>
      <w:r w:rsidRPr="00491E1E">
        <w:rPr>
          <w:sz w:val="24"/>
        </w:rPr>
        <w:fldChar w:fldCharType="begin"/>
      </w:r>
      <w:r w:rsidR="001D2749">
        <w:rPr>
          <w:sz w:val="24"/>
        </w:rPr>
        <w:instrText xml:space="preserve"> ADDIN EN.CITE &lt;EndNote&gt;&lt;Cite&gt;&lt;Author&gt;Fried&lt;/Author&gt;&lt;Year&gt;2003&lt;/Year&gt;&lt;RecNum&gt;264&lt;/RecNum&gt;&lt;DisplayText&gt;&lt;style face="superscript"&gt;[3, 4, 32]&lt;/style&gt;&lt;/DisplayText&gt;&lt;record&gt;&lt;rec-number&gt;264&lt;/rec-number&gt;&lt;foreign-keys&gt;&lt;key app="EN" db-id="r9zwvsd2lasesxedzt2520wwx5z0vw95xvv0"&gt;264&lt;/key&gt;&lt;key app="ENWeb" db-id="UkNBcArYEEMAACrea4E"&gt;252&lt;/key&gt;&lt;/foreign-keys&gt;&lt;ref-type name="Book"&gt;6&lt;/ref-type&gt;&lt;contributors&gt;&lt;authors&gt;&lt;author&gt;Joel R. Fried&lt;/author&gt;&lt;/authors&gt;&lt;/contributors&gt;&lt;titles&gt;&lt;title&gt;Polymer Science &amp;amp; Technology&lt;/title&gt;&lt;/titles&gt;&lt;edition&gt;2nd&lt;/edition&gt;&lt;dates&gt;&lt;year&gt;2003&lt;/year&gt;&lt;/dates&gt;&lt;pub-location&gt;Upper Saddle River, NJ&lt;/pub-location&gt;&lt;publisher&gt;Prentice Hall Professional Technical Reference&lt;/publisher&gt;&lt;urls&gt;&lt;/urls&gt;&lt;/record&gt;&lt;/Cite&gt;&lt;Cite&gt;&lt;Author&gt;Dören&lt;/Author&gt;&lt;Year&gt;1994&lt;/Year&gt;&lt;RecNum&gt;287&lt;/RecNum&gt;&lt;record&gt;&lt;rec-number&gt;287&lt;/rec-number&gt;&lt;foreign-keys&gt;&lt;key app="EN" db-id="r9zwvsd2lasesxedzt2520wwx5z0vw95xvv0"&gt;287&lt;/key&gt;&lt;key app="ENWeb" db-id="UkNBcArYEEMAACrea4E"&gt;273&lt;/key&gt;&lt;/foreign-keys&gt;&lt;ref-type name="Book"&gt;6&lt;/ref-type&gt;&lt;contributors&gt;&lt;authors&gt;&lt;author&gt;Dören, Klaus&lt;/author&gt;&lt;author&gt;Freitag, Werner&lt;/author&gt;&lt;author&gt;Stoye, Dieter&lt;/author&gt;&lt;/authors&gt;&lt;/contributors&gt;&lt;titles&gt;&lt;title&gt;Water-Borne Coatings:  The Environmentally-friendly Alternative&lt;/title&gt;&lt;/titles&gt;&lt;dates&gt;&lt;year&gt;1994&lt;/year&gt;&lt;/dates&gt;&lt;pub-location&gt;Munich&lt;/pub-location&gt;&lt;publisher&gt;Hanser Publishers&lt;/publisher&gt;&lt;urls&gt;&lt;/urls&gt;&lt;research-notes&gt;cited GHL Paper&lt;/research-notes&gt;&lt;/record&gt;&lt;/Cite&gt;&lt;Cite&gt;&lt;Author&gt;Marrion&lt;/Author&gt;&lt;Year&gt;1994&lt;/Year&gt;&lt;RecNum&gt;288&lt;/RecNum&gt;&lt;record&gt;&lt;rec-number&gt;288&lt;/rec-number&gt;&lt;foreign-keys&gt;&lt;key app="EN" db-id="r9zwvsd2lasesxedzt2520wwx5z0vw95xvv0"&gt;288&lt;/key&gt;&lt;key app="ENWeb" db-id="UkNBcArYEEMAACrea4E"&gt;274&lt;/key&gt;&lt;/foreign-keys&gt;&lt;ref-type name="Edited Book"&gt;28&lt;/ref-type&gt;&lt;contributors&gt;&lt;authors&gt;&lt;author&gt;Alastair Marrion&lt;/author&gt;&lt;/authors&gt;&lt;/contributors&gt;&lt;titles&gt;&lt;title&gt;The Chemistry and Physics of Coatings&lt;/title&gt;&lt;/titles&gt;&lt;dates&gt;&lt;year&gt;1994&lt;/year&gt;&lt;/dates&gt;&lt;pub-location&gt;Cambridge, UK&lt;/pub-location&gt;&lt;publisher&gt;Royal Society of Chemistry&lt;/publisher&gt;&lt;urls&gt;&lt;/urls&gt;&lt;/record&gt;&lt;/Cite&gt;&lt;/EndNote&gt;</w:instrText>
      </w:r>
      <w:r w:rsidRPr="00491E1E">
        <w:rPr>
          <w:sz w:val="24"/>
        </w:rPr>
        <w:fldChar w:fldCharType="separate"/>
      </w:r>
      <w:r w:rsidR="001D2749" w:rsidRPr="001D2749">
        <w:rPr>
          <w:noProof/>
          <w:sz w:val="24"/>
          <w:vertAlign w:val="superscript"/>
        </w:rPr>
        <w:t>[</w:t>
      </w:r>
      <w:hyperlink w:anchor="_ENREF_3" w:tooltip="Dören, 1994 #287" w:history="1">
        <w:r w:rsidR="001D2749" w:rsidRPr="001D2749">
          <w:rPr>
            <w:noProof/>
            <w:sz w:val="24"/>
            <w:vertAlign w:val="superscript"/>
          </w:rPr>
          <w:t>3</w:t>
        </w:r>
      </w:hyperlink>
      <w:r w:rsidR="001D2749" w:rsidRPr="001D2749">
        <w:rPr>
          <w:noProof/>
          <w:sz w:val="24"/>
          <w:vertAlign w:val="superscript"/>
        </w:rPr>
        <w:t xml:space="preserve">, </w:t>
      </w:r>
      <w:hyperlink w:anchor="_ENREF_4" w:tooltip="Marrion, 1994 #288" w:history="1">
        <w:r w:rsidR="001D2749" w:rsidRPr="001D2749">
          <w:rPr>
            <w:noProof/>
            <w:sz w:val="24"/>
            <w:vertAlign w:val="superscript"/>
          </w:rPr>
          <w:t>4</w:t>
        </w:r>
      </w:hyperlink>
      <w:r w:rsidR="001D2749" w:rsidRPr="001D2749">
        <w:rPr>
          <w:noProof/>
          <w:sz w:val="24"/>
          <w:vertAlign w:val="superscript"/>
        </w:rPr>
        <w:t xml:space="preserve">, </w:t>
      </w:r>
      <w:hyperlink w:anchor="_ENREF_32" w:tooltip="Fried, 2003 #264" w:history="1">
        <w:r w:rsidR="001D2749" w:rsidRPr="001D2749">
          <w:rPr>
            <w:noProof/>
            <w:sz w:val="24"/>
            <w:vertAlign w:val="superscript"/>
          </w:rPr>
          <w:t>32</w:t>
        </w:r>
      </w:hyperlink>
      <w:r w:rsidR="001D2749" w:rsidRPr="001D2749">
        <w:rPr>
          <w:noProof/>
          <w:sz w:val="24"/>
          <w:vertAlign w:val="superscript"/>
        </w:rPr>
        <w:t>]</w:t>
      </w:r>
      <w:r w:rsidRPr="00491E1E">
        <w:rPr>
          <w:sz w:val="24"/>
        </w:rPr>
        <w:fldChar w:fldCharType="end"/>
      </w:r>
      <w:r w:rsidRPr="00491E1E">
        <w:rPr>
          <w:sz w:val="24"/>
        </w:rPr>
        <w:t xml:space="preserve">  Polymerization begins when a water-soluble initiator molecule enters a micelle and reacts with the monomer.  These micelles form when the surfactant concentration is above a minimum concentration, called the critical micelle concentration.</w:t>
      </w:r>
      <w:r w:rsidRPr="00491E1E">
        <w:rPr>
          <w:sz w:val="24"/>
        </w:rPr>
        <w:fldChar w:fldCharType="begin"/>
      </w:r>
      <w:r w:rsidR="001D2749">
        <w:rPr>
          <w:sz w:val="24"/>
        </w:rPr>
        <w:instrText xml:space="preserve"> ADDIN EN.CITE &lt;EndNote&gt;&lt;Cite&gt;&lt;Author&gt;Fried&lt;/Author&gt;&lt;Year&gt;2003&lt;/Year&gt;&lt;RecNum&gt;264&lt;/RecNum&gt;&lt;DisplayText&gt;&lt;style face="superscript"&gt;[32]&lt;/style&gt;&lt;/DisplayText&gt;&lt;record&gt;&lt;rec-number&gt;264&lt;/rec-number&gt;&lt;foreign-keys&gt;&lt;key app="EN" db-id="r9zwvsd2lasesxedzt2520wwx5z0vw95xvv0"&gt;264&lt;/key&gt;&lt;key app="ENWeb" db-id="UkNBcArYEEMAACrea4E"&gt;252&lt;/key&gt;&lt;/foreign-keys&gt;&lt;ref-type name="Book"&gt;6&lt;/ref-type&gt;&lt;contributors&gt;&lt;authors&gt;&lt;author&gt;Joel R. Fried&lt;/author&gt;&lt;/authors&gt;&lt;/contributors&gt;&lt;titles&gt;&lt;title&gt;Polymer Science &amp;amp; Technology&lt;/title&gt;&lt;/titles&gt;&lt;edition&gt;2nd&lt;/edition&gt;&lt;dates&gt;&lt;year&gt;2003&lt;/year&gt;&lt;/dates&gt;&lt;pub-location&gt;Upper Saddle River, NJ&lt;/pub-location&gt;&lt;publisher&gt;Prentice Hall Professional Technical Reference&lt;/publisher&gt;&lt;urls&gt;&lt;/urls&gt;&lt;/record&gt;&lt;/Cite&gt;&lt;/EndNote&gt;</w:instrText>
      </w:r>
      <w:r w:rsidRPr="00491E1E">
        <w:rPr>
          <w:sz w:val="24"/>
        </w:rPr>
        <w:fldChar w:fldCharType="separate"/>
      </w:r>
      <w:r w:rsidR="001D2749" w:rsidRPr="001D2749">
        <w:rPr>
          <w:noProof/>
          <w:sz w:val="24"/>
          <w:vertAlign w:val="superscript"/>
        </w:rPr>
        <w:t>[</w:t>
      </w:r>
      <w:hyperlink w:anchor="_ENREF_32" w:tooltip="Fried, 2003 #264" w:history="1">
        <w:r w:rsidR="001D2749" w:rsidRPr="001D2749">
          <w:rPr>
            <w:noProof/>
            <w:sz w:val="24"/>
            <w:vertAlign w:val="superscript"/>
          </w:rPr>
          <w:t>32</w:t>
        </w:r>
      </w:hyperlink>
      <w:r w:rsidR="001D2749" w:rsidRPr="001D2749">
        <w:rPr>
          <w:noProof/>
          <w:sz w:val="24"/>
          <w:vertAlign w:val="superscript"/>
        </w:rPr>
        <w:t>]</w:t>
      </w:r>
      <w:r w:rsidRPr="00491E1E">
        <w:rPr>
          <w:sz w:val="24"/>
        </w:rPr>
        <w:fldChar w:fldCharType="end"/>
      </w:r>
      <w:r w:rsidRPr="00491E1E">
        <w:rPr>
          <w:sz w:val="24"/>
        </w:rPr>
        <w:t xml:space="preserve"> As polymerization progresses, the monomer droplet size decreases and the size of </w:t>
      </w:r>
      <w:r>
        <w:rPr>
          <w:sz w:val="24"/>
        </w:rPr>
        <w:t xml:space="preserve">the </w:t>
      </w:r>
      <w:r w:rsidRPr="00491E1E">
        <w:rPr>
          <w:sz w:val="24"/>
        </w:rPr>
        <w:t>polymer-containing micelles increase.</w:t>
      </w:r>
      <w:r w:rsidRPr="00491E1E">
        <w:rPr>
          <w:sz w:val="24"/>
        </w:rPr>
        <w:fldChar w:fldCharType="begin"/>
      </w:r>
      <w:r w:rsidR="001D2749">
        <w:rPr>
          <w:sz w:val="24"/>
        </w:rPr>
        <w:instrText xml:space="preserve"> ADDIN EN.CITE &lt;EndNote&gt;&lt;Cite&gt;&lt;Author&gt;Marrion&lt;/Author&gt;&lt;Year&gt;1994&lt;/Year&gt;&lt;RecNum&gt;288&lt;/RecNum&gt;&lt;DisplayText&gt;&lt;style face="superscript"&gt;[4, 32]&lt;/style&gt;&lt;/DisplayText&gt;&lt;record&gt;&lt;rec-number&gt;288&lt;/rec-number&gt;&lt;foreign-keys&gt;&lt;key app="EN" db-id="r9zwvsd2lasesxedzt2520wwx5z0vw95xvv0"&gt;288&lt;/key&gt;&lt;key app="ENWeb" db-id="UkNBcArYEEMAACrea4E"&gt;274&lt;/key&gt;&lt;/foreign-keys&gt;&lt;ref-type name="Edited Book"&gt;28&lt;/ref-type&gt;&lt;contributors&gt;&lt;authors&gt;&lt;author&gt;Alastair Marrion&lt;/author&gt;&lt;/authors&gt;&lt;/contributors&gt;&lt;titles&gt;&lt;title&gt;The Chemistry and Physics of Coatings&lt;/title&gt;&lt;/titles&gt;&lt;dates&gt;&lt;year&gt;1994&lt;/year&gt;&lt;/dates&gt;&lt;pub-location&gt;Cambridge, UK&lt;/pub-location&gt;&lt;publisher&gt;Royal Society of Chemistry&lt;/publisher&gt;&lt;urls&gt;&lt;/urls&gt;&lt;/record&gt;&lt;/Cite&gt;&lt;Cite&gt;&lt;Author&gt;Fried&lt;/Author&gt;&lt;Year&gt;2003&lt;/Year&gt;&lt;RecNum&gt;264&lt;/RecNum&gt;&lt;record&gt;&lt;rec-number&gt;264&lt;/rec-number&gt;&lt;foreign-keys&gt;&lt;key app="EN" db-id="r9zwvsd2lasesxedzt2520wwx5z0vw95xvv0"&gt;264&lt;/key&gt;&lt;key app="ENWeb" db-id="UkNBcArYEEMAACrea4E"&gt;252&lt;/key&gt;&lt;/foreign-keys&gt;&lt;ref-type name="Book"&gt;6&lt;/ref-type&gt;&lt;contributors&gt;&lt;authors&gt;&lt;author&gt;Joel R. Fried&lt;/author&gt;&lt;/authors&gt;&lt;/contributors&gt;&lt;titles&gt;&lt;title&gt;Polymer Science &amp;amp; Technology&lt;/title&gt;&lt;/titles&gt;&lt;edition&gt;2nd&lt;/edition&gt;&lt;dates&gt;&lt;year&gt;2003&lt;/year&gt;&lt;/dates&gt;&lt;pub-location&gt;Upper Saddle River, NJ&lt;/pub-location&gt;&lt;publisher&gt;Prentice Hall Professional Technical Reference&lt;/publisher&gt;&lt;urls&gt;&lt;/urls&gt;&lt;/record&gt;&lt;/Cite&gt;&lt;/EndNote&gt;</w:instrText>
      </w:r>
      <w:r w:rsidRPr="00491E1E">
        <w:rPr>
          <w:sz w:val="24"/>
        </w:rPr>
        <w:fldChar w:fldCharType="separate"/>
      </w:r>
      <w:r w:rsidR="001D2749" w:rsidRPr="001D2749">
        <w:rPr>
          <w:noProof/>
          <w:sz w:val="24"/>
          <w:vertAlign w:val="superscript"/>
        </w:rPr>
        <w:t>[</w:t>
      </w:r>
      <w:hyperlink w:anchor="_ENREF_4" w:tooltip="Marrion, 1994 #288" w:history="1">
        <w:r w:rsidR="001D2749" w:rsidRPr="001D2749">
          <w:rPr>
            <w:noProof/>
            <w:sz w:val="24"/>
            <w:vertAlign w:val="superscript"/>
          </w:rPr>
          <w:t>4</w:t>
        </w:r>
      </w:hyperlink>
      <w:r w:rsidR="001D2749" w:rsidRPr="001D2749">
        <w:rPr>
          <w:noProof/>
          <w:sz w:val="24"/>
          <w:vertAlign w:val="superscript"/>
        </w:rPr>
        <w:t xml:space="preserve">, </w:t>
      </w:r>
      <w:hyperlink w:anchor="_ENREF_32" w:tooltip="Fried, 2003 #264" w:history="1">
        <w:r w:rsidR="001D2749" w:rsidRPr="001D2749">
          <w:rPr>
            <w:noProof/>
            <w:sz w:val="24"/>
            <w:vertAlign w:val="superscript"/>
          </w:rPr>
          <w:t>32</w:t>
        </w:r>
      </w:hyperlink>
      <w:r w:rsidR="001D2749" w:rsidRPr="001D2749">
        <w:rPr>
          <w:noProof/>
          <w:sz w:val="24"/>
          <w:vertAlign w:val="superscript"/>
        </w:rPr>
        <w:t>]</w:t>
      </w:r>
      <w:r w:rsidRPr="00491E1E">
        <w:rPr>
          <w:sz w:val="24"/>
        </w:rPr>
        <w:fldChar w:fldCharType="end"/>
      </w:r>
      <w:r w:rsidRPr="00491E1E">
        <w:rPr>
          <w:sz w:val="24"/>
        </w:rPr>
        <w:t xml:space="preserve">  The resulting aqueous suspension of polymers is called a latex.</w:t>
      </w:r>
      <w:r w:rsidRPr="00491E1E">
        <w:rPr>
          <w:sz w:val="24"/>
        </w:rPr>
        <w:fldChar w:fldCharType="begin"/>
      </w:r>
      <w:r w:rsidR="001D2749">
        <w:rPr>
          <w:sz w:val="24"/>
        </w:rPr>
        <w:instrText xml:space="preserve"> ADDIN EN.CITE &lt;EndNote&gt;&lt;Cite&gt;&lt;Author&gt;Fried&lt;/Author&gt;&lt;Year&gt;2003&lt;/Year&gt;&lt;RecNum&gt;264&lt;/RecNum&gt;&lt;DisplayText&gt;&lt;style face="superscript"&gt;[32]&lt;/style&gt;&lt;/DisplayText&gt;&lt;record&gt;&lt;rec-number&gt;264&lt;/rec-number&gt;&lt;foreign-keys&gt;&lt;key app="EN" db-id="r9zwvsd2lasesxedzt2520wwx5z0vw95xvv0"&gt;264&lt;/key&gt;&lt;key app="ENWeb" db-id="UkNBcArYEEMAACrea4E"&gt;252&lt;/key&gt;&lt;/foreign-keys&gt;&lt;ref-type name="Book"&gt;6&lt;/ref-type&gt;&lt;contributors&gt;&lt;authors&gt;&lt;author&gt;Joel R. Fried&lt;/author&gt;&lt;/authors&gt;&lt;/contributors&gt;&lt;titles&gt;&lt;title&gt;Polymer Science &amp;amp; Technology&lt;/title&gt;&lt;/titles&gt;&lt;edition&gt;2nd&lt;/edition&gt;&lt;dates&gt;&lt;year&gt;2003&lt;/year&gt;&lt;/dates&gt;&lt;pub-location&gt;Upper Saddle River, NJ&lt;/pub-location&gt;&lt;publisher&gt;Prentice Hall Professional Technical Reference&lt;/publisher&gt;&lt;urls&gt;&lt;/urls&gt;&lt;/record&gt;&lt;/Cite&gt;&lt;/EndNote&gt;</w:instrText>
      </w:r>
      <w:r w:rsidRPr="00491E1E">
        <w:rPr>
          <w:sz w:val="24"/>
        </w:rPr>
        <w:fldChar w:fldCharType="separate"/>
      </w:r>
      <w:r w:rsidR="001D2749" w:rsidRPr="001D2749">
        <w:rPr>
          <w:noProof/>
          <w:sz w:val="24"/>
          <w:vertAlign w:val="superscript"/>
        </w:rPr>
        <w:t>[</w:t>
      </w:r>
      <w:hyperlink w:anchor="_ENREF_32" w:tooltip="Fried, 2003 #264" w:history="1">
        <w:r w:rsidR="001D2749" w:rsidRPr="001D2749">
          <w:rPr>
            <w:noProof/>
            <w:sz w:val="24"/>
            <w:vertAlign w:val="superscript"/>
          </w:rPr>
          <w:t>32</w:t>
        </w:r>
      </w:hyperlink>
      <w:r w:rsidR="001D2749" w:rsidRPr="001D2749">
        <w:rPr>
          <w:noProof/>
          <w:sz w:val="24"/>
          <w:vertAlign w:val="superscript"/>
        </w:rPr>
        <w:t>]</w:t>
      </w:r>
      <w:r w:rsidRPr="00491E1E">
        <w:rPr>
          <w:sz w:val="24"/>
        </w:rPr>
        <w:fldChar w:fldCharType="end"/>
      </w:r>
      <w:r>
        <w:rPr>
          <w:sz w:val="24"/>
        </w:rPr>
        <w:t xml:space="preserve">  </w:t>
      </w:r>
    </w:p>
    <w:p w14:paraId="2F0F8549" w14:textId="77777777" w:rsidR="007144A1" w:rsidRDefault="007144A1" w:rsidP="002F5508">
      <w:pPr>
        <w:pStyle w:val="MainText"/>
        <w:rPr>
          <w:b/>
          <w:sz w:val="28"/>
          <w:szCs w:val="28"/>
        </w:rPr>
      </w:pPr>
    </w:p>
    <w:p w14:paraId="017911B2" w14:textId="77777777" w:rsidR="00BB7FEC" w:rsidRDefault="00BB7FEC" w:rsidP="002F5508">
      <w:pPr>
        <w:pStyle w:val="MainText"/>
        <w:rPr>
          <w:b/>
          <w:sz w:val="28"/>
          <w:szCs w:val="28"/>
        </w:rPr>
      </w:pPr>
      <w:r>
        <w:rPr>
          <w:b/>
          <w:sz w:val="28"/>
          <w:szCs w:val="28"/>
        </w:rPr>
        <w:t>Hybrid Materials</w:t>
      </w:r>
    </w:p>
    <w:p w14:paraId="1CA89AC7" w14:textId="77777777" w:rsidR="00BB7FEC" w:rsidRPr="00193EBE" w:rsidRDefault="00BB7FEC" w:rsidP="00BB7FEC">
      <w:pPr>
        <w:spacing w:line="480" w:lineRule="auto"/>
        <w:ind w:firstLine="708"/>
        <w:jc w:val="both"/>
        <w:rPr>
          <w:lang w:val="en-US"/>
        </w:rPr>
      </w:pPr>
      <w:r w:rsidRPr="00193EBE">
        <w:rPr>
          <w:lang w:val="en-US"/>
        </w:rPr>
        <w:t xml:space="preserve">A number of different approaches exist for making hybrid materials. </w:t>
      </w:r>
      <w:r w:rsidR="00390F85">
        <w:rPr>
          <w:lang w:val="en-US"/>
        </w:rPr>
        <w:t>Physical</w:t>
      </w:r>
      <w:r w:rsidRPr="00193EBE">
        <w:rPr>
          <w:lang w:val="en-US"/>
        </w:rPr>
        <w:t xml:space="preserve"> </w:t>
      </w:r>
      <w:r w:rsidR="00390F85">
        <w:rPr>
          <w:lang w:val="en-US"/>
        </w:rPr>
        <w:t>b</w:t>
      </w:r>
      <w:r w:rsidRPr="00193EBE">
        <w:rPr>
          <w:lang w:val="en-US"/>
        </w:rPr>
        <w:t>lending is the simplest route and most common method used industrially,</w:t>
      </w:r>
      <w:r w:rsidRPr="00193EBE">
        <w:rPr>
          <w:lang w:val="en-US"/>
        </w:rPr>
        <w:fldChar w:fldCharType="begin">
          <w:fldData xml:space="preserve">PEVuZE5vdGU+PENpdGU+PEF1dGhvcj5XaWNrczwvQXV0aG9yPjxZZWFyPjIwMDc8L1llYXI+PFJl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</w:fldData>
        </w:fldChar>
      </w:r>
      <w:r w:rsidR="001D2749">
        <w:rPr>
          <w:lang w:val="en-US"/>
        </w:rPr>
        <w:instrText xml:space="preserve"> ADDIN EN.CITE </w:instrText>
      </w:r>
      <w:r w:rsidR="001D2749">
        <w:rPr>
          <w:lang w:val="en-US"/>
        </w:rPr>
        <w:fldChar w:fldCharType="begin">
          <w:fldData xml:space="preserve">PEVuZE5vdGU+PENpdGU+PEF1dGhvcj5XaWNrczwvQXV0aG9yPjxZZWFyPjIwMDc8L1llYXI+PFJl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9" w:tooltip="Wicks, 2007 #449" w:history="1">
        <w:r w:rsidR="001D2749" w:rsidRPr="001D2749">
          <w:rPr>
            <w:noProof/>
            <w:vertAlign w:val="superscript"/>
            <w:lang w:val="en-US"/>
          </w:rPr>
          <w:t>9</w:t>
        </w:r>
      </w:hyperlink>
      <w:r w:rsidR="001D2749" w:rsidRPr="001D2749">
        <w:rPr>
          <w:noProof/>
          <w:vertAlign w:val="superscript"/>
          <w:lang w:val="en-US"/>
        </w:rPr>
        <w:t xml:space="preserve">, </w:t>
      </w:r>
      <w:hyperlink w:anchor="_ENREF_37" w:tooltip="Li, 2005 #571" w:history="1">
        <w:r w:rsidR="001D2749" w:rsidRPr="001D2749">
          <w:rPr>
            <w:noProof/>
            <w:vertAlign w:val="superscript"/>
            <w:lang w:val="en-US"/>
          </w:rPr>
          <w:t>37</w:t>
        </w:r>
      </w:hyperlink>
      <w:r w:rsidR="001D2749" w:rsidRPr="001D2749">
        <w:rPr>
          <w:noProof/>
          <w:vertAlign w:val="superscript"/>
          <w:lang w:val="en-US"/>
        </w:rPr>
        <w:t xml:space="preserve">, </w:t>
      </w:r>
      <w:hyperlink w:anchor="_ENREF_38" w:tooltip="Lopez, 2011 #505" w:history="1">
        <w:r w:rsidR="001D2749" w:rsidRPr="001D2749">
          <w:rPr>
            <w:noProof/>
            <w:vertAlign w:val="superscript"/>
            <w:lang w:val="en-US"/>
          </w:rPr>
          <w:t>38</w:t>
        </w:r>
      </w:hyperlink>
      <w:r w:rsidR="001D2749" w:rsidRPr="001D2749">
        <w:rPr>
          <w:noProof/>
          <w:vertAlign w:val="superscript"/>
          <w:lang w:val="en-US"/>
        </w:rPr>
        <w:t>]</w:t>
      </w:r>
      <w:r w:rsidRPr="00193EBE">
        <w:rPr>
          <w:lang w:val="en-US"/>
        </w:rPr>
        <w:fldChar w:fldCharType="end"/>
      </w:r>
      <w:r w:rsidRPr="00193EBE">
        <w:rPr>
          <w:lang w:val="en-US"/>
        </w:rPr>
        <w:t xml:space="preserve">  However, the improved performance is obtained when the </w:t>
      </w:r>
      <w:r w:rsidR="00390F85">
        <w:rPr>
          <w:lang w:val="en-US"/>
        </w:rPr>
        <w:t>blended polymers</w:t>
      </w:r>
      <w:r w:rsidRPr="00193EBE">
        <w:rPr>
          <w:lang w:val="en-US"/>
        </w:rPr>
        <w:t xml:space="preserve"> are covalently </w:t>
      </w:r>
      <w:r w:rsidR="00390F85">
        <w:rPr>
          <w:lang w:val="en-US"/>
        </w:rPr>
        <w:t xml:space="preserve">bonded </w:t>
      </w:r>
      <w:r w:rsidRPr="00193EBE">
        <w:rPr>
          <w:lang w:val="en-US"/>
        </w:rPr>
        <w:t>together.  This has been achieved by cross-linking, mini-emulsion, and seeded emulsion.</w:t>
      </w:r>
      <w:r w:rsidRPr="00193EBE">
        <w:rPr>
          <w:lang w:val="en-US"/>
        </w:rPr>
        <w:fldChar w:fldCharType="begin">
          <w:fldData xml:space="preserve">PEVuZE5vdGU+PENpdGU+PEF1dGhvcj5Mb3BlejwvQXV0aG9yPjxZZWFyPjIwMTE8L1llYXI+PFJl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</w:fldData>
        </w:fldChar>
      </w:r>
      <w:r w:rsidR="001D2749">
        <w:rPr>
          <w:lang w:val="en-US"/>
        </w:rPr>
        <w:instrText xml:space="preserve"> ADDIN EN.CITE </w:instrText>
      </w:r>
      <w:r w:rsidR="001D2749">
        <w:rPr>
          <w:lang w:val="en-US"/>
        </w:rPr>
        <w:fldChar w:fldCharType="begin">
          <w:fldData xml:space="preserve">PEVuZE5vdGU+PENpdGU+PEF1dGhvcj5Mb3BlejwvQXV0aG9yPjxZZWFyPjIwMTE8L1llYXI+PFJl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37" w:tooltip="Li, 2005 #571" w:history="1">
        <w:r w:rsidR="001D2749" w:rsidRPr="001D2749">
          <w:rPr>
            <w:noProof/>
            <w:vertAlign w:val="superscript"/>
            <w:lang w:val="en-US"/>
          </w:rPr>
          <w:t>37-39</w:t>
        </w:r>
      </w:hyperlink>
      <w:r w:rsidR="001D2749" w:rsidRPr="001D2749">
        <w:rPr>
          <w:noProof/>
          <w:vertAlign w:val="superscript"/>
          <w:lang w:val="en-US"/>
        </w:rPr>
        <w:t>]</w:t>
      </w:r>
      <w:r w:rsidRPr="00193EBE">
        <w:rPr>
          <w:lang w:val="en-US"/>
        </w:rPr>
        <w:fldChar w:fldCharType="end"/>
      </w:r>
      <w:r w:rsidRPr="00193EBE">
        <w:rPr>
          <w:lang w:val="en-US"/>
        </w:rPr>
        <w:t xml:space="preserve">  Hybrid latexes prepared from mini-emulsion and seeded emulsion polymerization have been reviewed extensively.</w:t>
      </w:r>
      <w:r w:rsidRPr="00193EBE">
        <w:rPr>
          <w:lang w:val="en-US"/>
        </w:rPr>
        <w:fldChar w:fldCharType="begin">
          <w:fldData xml:space="preserve">PEVuZE5vdGU+PENpdGU+PEF1dGhvcj5HdXl1dDwvQXV0aG9yPjxZZWFyPjIwMDc8L1llYXI+PFJl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</w:fldData>
        </w:fldChar>
      </w:r>
      <w:r w:rsidR="001D2749">
        <w:rPr>
          <w:lang w:val="en-US"/>
        </w:rPr>
        <w:instrText xml:space="preserve"> ADDIN EN.CITE </w:instrText>
      </w:r>
      <w:r w:rsidR="001D2749">
        <w:rPr>
          <w:lang w:val="en-US"/>
        </w:rPr>
        <w:fldChar w:fldCharType="begin">
          <w:fldData xml:space="preserve">PEVuZE5vdGU+PENpdGU+PEF1dGhvcj5HdXl1dDwvQXV0aG9yPjxZZWFyPjIwMDc8L1llYXI+PFJl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6" w:tooltip="Guyut, 2007 #546" w:history="1">
        <w:r w:rsidR="001D2749" w:rsidRPr="001D2749">
          <w:rPr>
            <w:noProof/>
            <w:vertAlign w:val="superscript"/>
            <w:lang w:val="en-US"/>
          </w:rPr>
          <w:t>6</w:t>
        </w:r>
      </w:hyperlink>
      <w:r w:rsidR="001D2749" w:rsidRPr="001D2749">
        <w:rPr>
          <w:noProof/>
          <w:vertAlign w:val="superscript"/>
          <w:lang w:val="en-US"/>
        </w:rPr>
        <w:t xml:space="preserve">, </w:t>
      </w:r>
      <w:hyperlink w:anchor="_ENREF_40" w:tooltip="VanHerk, 2010 #572" w:history="1">
        <w:r w:rsidR="001D2749" w:rsidRPr="001D2749">
          <w:rPr>
            <w:noProof/>
            <w:vertAlign w:val="superscript"/>
            <w:lang w:val="en-US"/>
          </w:rPr>
          <w:t>40</w:t>
        </w:r>
      </w:hyperlink>
      <w:r w:rsidR="001D2749" w:rsidRPr="001D2749">
        <w:rPr>
          <w:noProof/>
          <w:vertAlign w:val="superscript"/>
          <w:lang w:val="en-US"/>
        </w:rPr>
        <w:t>]</w:t>
      </w:r>
      <w:r w:rsidRPr="00193EBE">
        <w:rPr>
          <w:lang w:val="en-US"/>
        </w:rPr>
        <w:fldChar w:fldCharType="end"/>
      </w:r>
      <w:r w:rsidRPr="00193EBE">
        <w:rPr>
          <w:lang w:val="en-US"/>
        </w:rPr>
        <w:t xml:space="preserve">  In mini-emulsion, polycondensate or polyaddition polymers, such as polyesters, alkyd resins, or polyurethanes, are dissolved in radically polymerizable monomer(s).</w:t>
      </w:r>
      <w:r w:rsidRPr="00193EBE">
        <w:rPr>
          <w:lang w:val="en-US"/>
        </w:rPr>
        <w:fldChar w:fldCharType="begin">
          <w:fldData xml:space="preserve">PEVuZE5vdGU+PENpdGU+PEF1dGhvcj5HdXl1dDwvQXV0aG9yPjxZZWFyPjIwMDc8L1llYXI+PFJl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</w:fldData>
        </w:fldChar>
      </w:r>
      <w:r w:rsidR="001D2749">
        <w:rPr>
          <w:lang w:val="en-US"/>
        </w:rPr>
        <w:instrText xml:space="preserve"> ADDIN EN.CITE </w:instrText>
      </w:r>
      <w:r w:rsidR="001D2749">
        <w:rPr>
          <w:lang w:val="en-US"/>
        </w:rPr>
        <w:fldChar w:fldCharType="begin">
          <w:fldData xml:space="preserve">PEVuZE5vdGU+PENpdGU+PEF1dGhvcj5HdXl1dDwvQXV0aG9yPjxZZWFyPjIwMDc8L1llYXI+PFJl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6" w:tooltip="Guyut, 2007 #546" w:history="1">
        <w:r w:rsidR="001D2749" w:rsidRPr="001D2749">
          <w:rPr>
            <w:noProof/>
            <w:vertAlign w:val="superscript"/>
            <w:lang w:val="en-US"/>
          </w:rPr>
          <w:t>6</w:t>
        </w:r>
      </w:hyperlink>
      <w:r w:rsidR="001D2749" w:rsidRPr="001D2749">
        <w:rPr>
          <w:noProof/>
          <w:vertAlign w:val="superscript"/>
          <w:lang w:val="en-US"/>
        </w:rPr>
        <w:t>]</w:t>
      </w:r>
      <w:r w:rsidRPr="00193EBE">
        <w:rPr>
          <w:lang w:val="en-US"/>
        </w:rPr>
        <w:fldChar w:fldCharType="end"/>
      </w:r>
      <w:r w:rsidRPr="00193EBE">
        <w:rPr>
          <w:lang w:val="en-US"/>
        </w:rPr>
        <w:t xml:space="preserve">  In seeded emulsion polymerization, a modified polycondensate polymer first forms a latex in the presence of water, and this latex is used as a seed in an emulsion polymerization of suitable monomers.</w:t>
      </w:r>
      <w:r w:rsidRPr="00193EBE">
        <w:rPr>
          <w:lang w:val="en-US"/>
        </w:rPr>
        <w:fldChar w:fldCharType="begin">
          <w:fldData xml:space="preserve">PEVuZE5vdGU+PENpdGU+PEF1dGhvcj5HdXl1dDwvQXV0aG9yPjxZZWFyPjIwMDc8L1llYXI+PFJl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</w:fldData>
        </w:fldChar>
      </w:r>
      <w:r w:rsidR="001D2749">
        <w:rPr>
          <w:lang w:val="en-US"/>
        </w:rPr>
        <w:instrText xml:space="preserve"> ADDIN EN.CITE </w:instrText>
      </w:r>
      <w:r w:rsidR="001D2749">
        <w:rPr>
          <w:lang w:val="en-US"/>
        </w:rPr>
        <w:fldChar w:fldCharType="begin">
          <w:fldData xml:space="preserve">PEVuZE5vdGU+PENpdGU+PEF1dGhvcj5HdXl1dDwvQXV0aG9yPjxZZWFyPjIwMDc8L1llYXI+PFJl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6" w:tooltip="Guyut, 2007 #546" w:history="1">
        <w:r w:rsidR="001D2749" w:rsidRPr="001D2749">
          <w:rPr>
            <w:noProof/>
            <w:vertAlign w:val="superscript"/>
            <w:lang w:val="en-US"/>
          </w:rPr>
          <w:t>6</w:t>
        </w:r>
      </w:hyperlink>
      <w:r w:rsidR="001D2749" w:rsidRPr="001D2749">
        <w:rPr>
          <w:noProof/>
          <w:vertAlign w:val="superscript"/>
          <w:lang w:val="en-US"/>
        </w:rPr>
        <w:t xml:space="preserve">, </w:t>
      </w:r>
      <w:hyperlink w:anchor="_ENREF_10" w:tooltip="Hirose, 1997 #284" w:history="1">
        <w:r w:rsidR="001D2749" w:rsidRPr="001D2749">
          <w:rPr>
            <w:noProof/>
            <w:vertAlign w:val="superscript"/>
            <w:lang w:val="en-US"/>
          </w:rPr>
          <w:t>10</w:t>
        </w:r>
      </w:hyperlink>
      <w:r w:rsidR="001D2749" w:rsidRPr="001D2749">
        <w:rPr>
          <w:noProof/>
          <w:vertAlign w:val="superscript"/>
          <w:lang w:val="en-US"/>
        </w:rPr>
        <w:t xml:space="preserve">, </w:t>
      </w:r>
      <w:hyperlink w:anchor="_ENREF_11" w:tooltip="Hirose, 2000 #415" w:history="1">
        <w:r w:rsidR="001D2749" w:rsidRPr="001D2749">
          <w:rPr>
            <w:noProof/>
            <w:vertAlign w:val="superscript"/>
            <w:lang w:val="en-US"/>
          </w:rPr>
          <w:t>11</w:t>
        </w:r>
      </w:hyperlink>
      <w:r w:rsidR="001D2749" w:rsidRPr="001D2749">
        <w:rPr>
          <w:noProof/>
          <w:vertAlign w:val="superscript"/>
          <w:lang w:val="en-US"/>
        </w:rPr>
        <w:t xml:space="preserve">, </w:t>
      </w:r>
      <w:hyperlink w:anchor="_ENREF_41" w:tooltip="Nicolas, 2004 #576" w:history="1">
        <w:r w:rsidR="001D2749" w:rsidRPr="001D2749">
          <w:rPr>
            <w:noProof/>
            <w:vertAlign w:val="superscript"/>
            <w:lang w:val="en-US"/>
          </w:rPr>
          <w:t>41</w:t>
        </w:r>
      </w:hyperlink>
      <w:r w:rsidR="001D2749" w:rsidRPr="001D2749">
        <w:rPr>
          <w:noProof/>
          <w:vertAlign w:val="superscript"/>
          <w:lang w:val="en-US"/>
        </w:rPr>
        <w:t>]</w:t>
      </w:r>
      <w:r w:rsidRPr="00193EBE">
        <w:rPr>
          <w:lang w:val="en-US"/>
        </w:rPr>
        <w:fldChar w:fldCharType="end"/>
      </w:r>
    </w:p>
    <w:p w14:paraId="0B469838" w14:textId="77777777" w:rsidR="00BB7FEC" w:rsidRPr="00193EBE" w:rsidRDefault="00BB7FEC" w:rsidP="00BB7FEC">
      <w:pPr>
        <w:spacing w:line="480" w:lineRule="auto"/>
        <w:ind w:firstLine="708"/>
        <w:jc w:val="both"/>
        <w:rPr>
          <w:lang w:val="en-US"/>
        </w:rPr>
      </w:pPr>
      <w:commentRangeStart w:id="4"/>
      <w:r w:rsidRPr="00193EBE">
        <w:rPr>
          <w:lang w:val="en-US"/>
        </w:rPr>
        <w:lastRenderedPageBreak/>
        <w:t>Waterborne polyurethane hybrid latexes is an area of particular interest in waterborne coatings research.</w:t>
      </w:r>
      <w:r w:rsidRPr="00193EBE">
        <w:rPr>
          <w:lang w:val="en-US"/>
        </w:rPr>
        <w:fldChar w:fldCharType="begin">
          <w:fldData xml:space="preserve">PEVuZE5vdGU+PENpdGU+PEF1dGhvcj5MdTwvQXV0aG9yPjxZZWFyPjIwMDc8L1llYXI+PFJlY051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=
</w:fldData>
        </w:fldChar>
      </w:r>
      <w:r w:rsidR="001D2749">
        <w:rPr>
          <w:lang w:val="en-US"/>
        </w:rPr>
        <w:instrText xml:space="preserve"> ADDIN EN.CITE </w:instrText>
      </w:r>
      <w:r w:rsidR="001D2749">
        <w:rPr>
          <w:lang w:val="en-US"/>
        </w:rPr>
        <w:fldChar w:fldCharType="begin">
          <w:fldData xml:space="preserve">PEVuZE5vdGU+PENpdGU+PEF1dGhvcj5MdTwvQXV0aG9yPjxZZWFyPjIwMDc8L1llYXI+PFJlY051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=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17" w:tooltip="Lu, 2007 #34" w:history="1">
        <w:r w:rsidR="001D2749" w:rsidRPr="001D2749">
          <w:rPr>
            <w:noProof/>
            <w:vertAlign w:val="superscript"/>
            <w:lang w:val="en-US"/>
          </w:rPr>
          <w:t>17-19</w:t>
        </w:r>
      </w:hyperlink>
      <w:r w:rsidR="001D2749" w:rsidRPr="001D2749">
        <w:rPr>
          <w:noProof/>
          <w:vertAlign w:val="superscript"/>
          <w:lang w:val="en-US"/>
        </w:rPr>
        <w:t xml:space="preserve">, </w:t>
      </w:r>
      <w:hyperlink w:anchor="_ENREF_23" w:tooltip="Fu, 2009 #117" w:history="1">
        <w:r w:rsidR="001D2749" w:rsidRPr="001D2749">
          <w:rPr>
            <w:noProof/>
            <w:vertAlign w:val="superscript"/>
            <w:lang w:val="en-US"/>
          </w:rPr>
          <w:t>23</w:t>
        </w:r>
      </w:hyperlink>
      <w:r w:rsidR="001D2749" w:rsidRPr="001D2749">
        <w:rPr>
          <w:noProof/>
          <w:vertAlign w:val="superscript"/>
          <w:lang w:val="en-US"/>
        </w:rPr>
        <w:t xml:space="preserve">, </w:t>
      </w:r>
      <w:hyperlink w:anchor="_ENREF_42" w:tooltip="Zhang, 2008 #283" w:history="1">
        <w:r w:rsidR="001D2749" w:rsidRPr="001D2749">
          <w:rPr>
            <w:noProof/>
            <w:vertAlign w:val="superscript"/>
            <w:lang w:val="en-US"/>
          </w:rPr>
          <w:t>42-44</w:t>
        </w:r>
      </w:hyperlink>
      <w:r w:rsidR="001D2749" w:rsidRPr="001D2749">
        <w:rPr>
          <w:noProof/>
          <w:vertAlign w:val="superscript"/>
          <w:lang w:val="en-US"/>
        </w:rPr>
        <w:t>]</w:t>
      </w:r>
      <w:r w:rsidRPr="00193EBE">
        <w:rPr>
          <w:lang w:val="en-US"/>
        </w:rPr>
        <w:fldChar w:fldCharType="end"/>
      </w:r>
      <w:r w:rsidRPr="00193EBE">
        <w:rPr>
          <w:lang w:val="en-US"/>
        </w:rPr>
        <w:t xml:space="preserve">  Previously, our group has reported the synthesis of vegetable oil-based urethane-acrylic latexes</w:t>
      </w:r>
      <w:r w:rsidRPr="00193EBE">
        <w:rPr>
          <w:lang w:val="en-US"/>
        </w:rPr>
        <w:fldChar w:fldCharType="begin">
          <w:fldData xml:space="preserve">PEVuZE5vdGU+PENpdGU+PEF1dGhvcj5MdTwvQXV0aG9yPjxZZWFyPjIwMTE8L1llYXI+PFJlY051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=
</w:fldData>
        </w:fldChar>
      </w:r>
      <w:r w:rsidR="001D2749">
        <w:rPr>
          <w:lang w:val="en-US"/>
        </w:rPr>
        <w:instrText xml:space="preserve"> ADDIN EN.CITE </w:instrText>
      </w:r>
      <w:r w:rsidR="001D2749">
        <w:rPr>
          <w:lang w:val="en-US"/>
        </w:rPr>
        <w:fldChar w:fldCharType="begin">
          <w:fldData xml:space="preserve">PEVuZE5vdGU+PENpdGU+PEF1dGhvcj5MdTwvQXV0aG9yPjxZZWFyPjIwMTE8L1llYXI+PFJlY051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=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17" w:tooltip="Lu, 2007 #34" w:history="1">
        <w:r w:rsidR="001D2749" w:rsidRPr="001D2749">
          <w:rPr>
            <w:noProof/>
            <w:vertAlign w:val="superscript"/>
            <w:lang w:val="en-US"/>
          </w:rPr>
          <w:t>17</w:t>
        </w:r>
      </w:hyperlink>
      <w:r w:rsidR="001D2749" w:rsidRPr="001D2749">
        <w:rPr>
          <w:noProof/>
          <w:vertAlign w:val="superscript"/>
          <w:lang w:val="en-US"/>
        </w:rPr>
        <w:t xml:space="preserve">, </w:t>
      </w:r>
      <w:hyperlink w:anchor="_ENREF_45" w:tooltip="Lu, 2011 #314" w:history="1">
        <w:r w:rsidR="001D2749" w:rsidRPr="001D2749">
          <w:rPr>
            <w:noProof/>
            <w:vertAlign w:val="superscript"/>
            <w:lang w:val="en-US"/>
          </w:rPr>
          <w:t>45</w:t>
        </w:r>
      </w:hyperlink>
      <w:r w:rsidR="001D2749" w:rsidRPr="001D2749">
        <w:rPr>
          <w:noProof/>
          <w:vertAlign w:val="superscript"/>
          <w:lang w:val="en-US"/>
        </w:rPr>
        <w:t xml:space="preserve">, </w:t>
      </w:r>
      <w:hyperlink w:anchor="_ENREF_46" w:tooltip="Lu, 2011 #414" w:history="1">
        <w:r w:rsidR="001D2749" w:rsidRPr="001D2749">
          <w:rPr>
            <w:noProof/>
            <w:vertAlign w:val="superscript"/>
            <w:lang w:val="en-US"/>
          </w:rPr>
          <w:t>46</w:t>
        </w:r>
      </w:hyperlink>
      <w:r w:rsidR="001D2749" w:rsidRPr="001D2749">
        <w:rPr>
          <w:noProof/>
          <w:vertAlign w:val="superscript"/>
          <w:lang w:val="en-US"/>
        </w:rPr>
        <w:t>]</w:t>
      </w:r>
      <w:r w:rsidRPr="00193EBE">
        <w:rPr>
          <w:lang w:val="en-US"/>
        </w:rPr>
        <w:fldChar w:fldCharType="end"/>
      </w:r>
      <w:r w:rsidRPr="00193EBE">
        <w:rPr>
          <w:lang w:val="en-US"/>
        </w:rPr>
        <w:t xml:space="preserve">  More recently, our group reported curing castor oil-based waterborne polyurethane dispersions with an aziridine-based crosslinker.</w:t>
      </w:r>
      <w:r w:rsidRPr="00193EBE">
        <w:rPr>
          <w:lang w:val="en-US"/>
        </w:rPr>
        <w:fldChar w:fldCharType="begin"/>
      </w:r>
      <w:r w:rsidR="001D2749">
        <w:rPr>
          <w:lang w:val="en-US"/>
        </w:rPr>
        <w:instrText xml:space="preserve"> ADDIN EN.CITE &lt;EndNote&gt;&lt;Cite&gt;&lt;Author&gt;Xia&lt;/Author&gt;&lt;Year&gt;2011&lt;/Year&gt;&lt;RecNum&gt;570&lt;/RecNum&gt;&lt;DisplayText&gt;&lt;style face="superscript"&gt;[47]&lt;/style&gt;&lt;/DisplayText&gt;&lt;record&gt;&lt;rec-number&gt;570&lt;/rec-number&gt;&lt;foreign-keys&gt;&lt;key app="EN" db-id="r9zwvsd2lasesxedzt2520wwx5z0vw95xvv0"&gt;570&lt;/key&gt;&lt;key app="ENWeb" db-id="UkNBcArYEEMAACrea4E"&gt;546&lt;/key&gt;&lt;/foreign-keys&gt;&lt;ref-type name="Journal Article"&gt;17&lt;/ref-type&gt;&lt;contributors&gt;&lt;authors&gt;&lt;author&gt;Xia, Ying&lt;/author&gt;&lt;author&gt;Larock, Richard C.&lt;/author&gt;&lt;/authors&gt;&lt;/contributors&gt;&lt;titles&gt;&lt;title&gt;Castor-Oil-Based Waterborne Polyurethane Dispersions Cured with an Aziridine-Based Crosslinker&lt;/title&gt;&lt;secondary-title&gt;Macromolecular Materials and Engineering&lt;/secondary-title&gt;&lt;/titles&gt;&lt;periodical&gt;&lt;full-title&gt;Macromolecular Materials and Engineering&lt;/full-title&gt;&lt;abbr-1&gt;Macromol. Mater. Eng.&lt;/abbr-1&gt;&lt;/periodical&gt;&lt;pages&gt;703-709&lt;/pages&gt;&lt;volume&gt;296&lt;/volume&gt;&lt;number&gt;8&lt;/number&gt;&lt;keywords&gt;&lt;keyword&gt;aziridines&lt;/keyword&gt;&lt;keyword&gt;biorenewable&lt;/keyword&gt;&lt;keyword&gt;castor oil&lt;/keyword&gt;&lt;keyword&gt;coatings&lt;/keyword&gt;&lt;keyword&gt;polyurethanes&lt;/keyword&gt;&lt;/keywords&gt;&lt;dates&gt;&lt;year&gt;2011&lt;/year&gt;&lt;/dates&gt;&lt;publisher&gt;WILEY-VCH Verlag&lt;/publisher&gt;&lt;isbn&gt;1439-2054&lt;/isbn&gt;&lt;urls&gt;&lt;related-urls&gt;&lt;url&gt;http://dx.doi.org/10.1002/mame.201000431&lt;/url&gt;&lt;url&gt;http://onlinelibrary.wiley.com/store/10.1002/mame.201000431/asset/703_ftp.pdf?v=1&amp;amp;t=hi3lma7f&amp;amp;s=8dd31c1158c124390be468f4d9ca53c3561a526c&lt;/url&gt;&lt;/related-urls&gt;&lt;/urls&gt;&lt;electronic-resource-num&gt;10.1002/mame.201000431&lt;/electronic-resource-num&gt;&lt;research-notes&gt;Cited GHL Paper&lt;/research-notes&gt;&lt;/record&gt;&lt;/Cite&gt;&lt;/EndNote&gt;</w:instrText>
      </w:r>
      <w:r w:rsidRPr="00193EBE">
        <w:rPr>
          <w:lang w:val="en-US"/>
        </w:rPr>
        <w:fldChar w:fldCharType="separate"/>
      </w:r>
      <w:r w:rsidR="001D2749" w:rsidRPr="001D2749">
        <w:rPr>
          <w:noProof/>
          <w:vertAlign w:val="superscript"/>
          <w:lang w:val="en-US"/>
        </w:rPr>
        <w:t>[</w:t>
      </w:r>
      <w:hyperlink w:anchor="_ENREF_47" w:tooltip="Xia, 2011 #570" w:history="1">
        <w:r w:rsidR="001D2749" w:rsidRPr="001D2749">
          <w:rPr>
            <w:noProof/>
            <w:vertAlign w:val="superscript"/>
            <w:lang w:val="en-US"/>
          </w:rPr>
          <w:t>47</w:t>
        </w:r>
      </w:hyperlink>
      <w:r w:rsidR="001D2749" w:rsidRPr="001D2749">
        <w:rPr>
          <w:noProof/>
          <w:vertAlign w:val="superscript"/>
          <w:lang w:val="en-US"/>
        </w:rPr>
        <w:t>]</w:t>
      </w:r>
      <w:r w:rsidRPr="00193EBE">
        <w:rPr>
          <w:lang w:val="en-US"/>
        </w:rPr>
        <w:fldChar w:fldCharType="end"/>
      </w:r>
      <w:commentRangeEnd w:id="4"/>
      <w:r w:rsidR="00390F85">
        <w:rPr>
          <w:rStyle w:val="CommentReference"/>
        </w:rPr>
        <w:commentReference w:id="4"/>
      </w:r>
    </w:p>
    <w:p w14:paraId="2E4A45BE" w14:textId="77777777" w:rsidR="00A0757F" w:rsidRDefault="00A0757F" w:rsidP="002F5508">
      <w:pPr>
        <w:pStyle w:val="MainText"/>
        <w:rPr>
          <w:b/>
          <w:sz w:val="28"/>
          <w:szCs w:val="28"/>
        </w:rPr>
      </w:pPr>
    </w:p>
    <w:p w14:paraId="72625E5A" w14:textId="77777777" w:rsidR="007144A1" w:rsidRDefault="007144A1" w:rsidP="002F5508">
      <w:pPr>
        <w:pStyle w:val="MainText"/>
        <w:rPr>
          <w:b/>
          <w:sz w:val="28"/>
          <w:szCs w:val="28"/>
        </w:rPr>
      </w:pPr>
      <w:r>
        <w:rPr>
          <w:b/>
          <w:sz w:val="28"/>
          <w:szCs w:val="28"/>
        </w:rPr>
        <w:t>Case Study</w:t>
      </w:r>
    </w:p>
    <w:p w14:paraId="42CAA076" w14:textId="77777777" w:rsidR="007144A1" w:rsidRPr="00193EBE" w:rsidRDefault="007144A1" w:rsidP="007144A1">
      <w:pPr>
        <w:spacing w:line="480" w:lineRule="auto"/>
        <w:ind w:firstLine="708"/>
        <w:jc w:val="both"/>
        <w:rPr>
          <w:lang w:val="en-US"/>
        </w:rPr>
      </w:pPr>
      <w:r w:rsidRPr="00193EBE">
        <w:rPr>
          <w:lang w:val="en-US"/>
        </w:rPr>
        <w:t>In the present work, 2-hydroxyethyl acrylate (HEA) has been incorporated into castor oil-based PUDs as a precursor to making grafted hybrid latex dispersions from waterborne castor oil-based polyurethane dispersions.</w:t>
      </w:r>
      <w:r w:rsidRPr="00B14AC5">
        <w:rPr>
          <w:lang w:val="en-US"/>
        </w:rPr>
        <w:fldChar w:fldCharType="begin">
          <w:fldData xml:space="preserve">PEVuZE5vdGU+PENpdGU+PEF1dGhvcj5KaWFuZzwvQXV0aG9yPjxZZWFyPjIwMTE8L1llYXI+PFJl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</w:fldData>
        </w:fldChar>
      </w:r>
      <w:r w:rsidR="001D2749">
        <w:rPr>
          <w:lang w:val="en-US"/>
        </w:rPr>
        <w:instrText xml:space="preserve"> ADDIN EN.CITE </w:instrText>
      </w:r>
      <w:r w:rsidR="001D2749">
        <w:rPr>
          <w:lang w:val="en-US"/>
        </w:rPr>
        <w:fldChar w:fldCharType="begin">
          <w:fldData xml:space="preserve">PEVuZE5vdGU+PENpdGU+PEF1dGhvcj5KaWFuZzwvQXV0aG9yPjxZZWFyPjIwMTE8L1llYXI+PFJl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</w:fldData>
        </w:fldChar>
      </w:r>
      <w:r w:rsidR="001D2749">
        <w:rPr>
          <w:lang w:val="en-US"/>
        </w:rPr>
        <w:instrText xml:space="preserve"> ADDIN EN.CITE.DATA </w:instrText>
      </w:r>
      <w:r w:rsidR="001D2749">
        <w:rPr>
          <w:lang w:val="en-US"/>
        </w:rPr>
      </w:r>
      <w:r w:rsidR="001D2749">
        <w:rPr>
          <w:lang w:val="en-US"/>
        </w:rPr>
        <w:fldChar w:fldCharType="end"/>
      </w:r>
      <w:r w:rsidRPr="00B14AC5">
        <w:rPr>
          <w:lang w:val="en-US"/>
        </w:rPr>
      </w:r>
      <w:r w:rsidRPr="00B14AC5">
        <w:rPr>
          <w:lang w:val="en-US"/>
        </w:rPr>
        <w:fldChar w:fldCharType="separate"/>
      </w:r>
      <w:r w:rsidR="001D2749" w:rsidRPr="001D2749">
        <w:rPr>
          <w:noProof/>
          <w:vertAlign w:val="superscript"/>
          <w:lang w:val="en-US"/>
        </w:rPr>
        <w:t>[</w:t>
      </w:r>
      <w:hyperlink w:anchor="_ENREF_48" w:tooltip="Jiang, 2011 #557" w:history="1">
        <w:r w:rsidR="001D2749" w:rsidRPr="001D2749">
          <w:rPr>
            <w:noProof/>
            <w:vertAlign w:val="superscript"/>
            <w:lang w:val="en-US"/>
          </w:rPr>
          <w:t>48</w:t>
        </w:r>
      </w:hyperlink>
      <w:r w:rsidR="001D2749" w:rsidRPr="001D2749">
        <w:rPr>
          <w:noProof/>
          <w:vertAlign w:val="superscript"/>
          <w:lang w:val="en-US"/>
        </w:rPr>
        <w:t>]</w:t>
      </w:r>
      <w:r w:rsidRPr="00B14AC5">
        <w:rPr>
          <w:lang w:val="en-US"/>
        </w:rPr>
        <w:fldChar w:fldCharType="end"/>
      </w:r>
      <w:r w:rsidRPr="00B14AC5">
        <w:rPr>
          <w:lang w:val="en-US"/>
        </w:rPr>
        <w:t xml:space="preserve">   It is well known that HEA is commonly used as a cross-linking agent by introducing hydroxyl (-OH) groups.</w:t>
      </w:r>
      <w:r w:rsidRPr="00B14AC5">
        <w:rPr>
          <w:lang w:val="en-US"/>
        </w:rPr>
        <w:fldChar w:fldCharType="begin"/>
      </w:r>
      <w:r w:rsidR="001D2749">
        <w:rPr>
          <w:lang w:val="en-US"/>
        </w:rPr>
        <w:instrText xml:space="preserve"> ADDIN EN.CITE &lt;EndNote&gt;&lt;Cite&gt;&lt;Author&gt;Wicks&lt;/Author&gt;&lt;Year&gt;2007&lt;/Year&gt;&lt;RecNum&gt;449&lt;/RecNum&gt;&lt;DisplayText&gt;&lt;style face="superscript"&gt;[9]&lt;/style&gt;&lt;/DisplayText&gt;&lt;record&gt;&lt;rec-number&gt;449&lt;/rec-number&gt;&lt;foreign-keys&gt;&lt;key app="EN" db-id="r9zwvsd2lasesxedzt2520wwx5z0vw95xvv0"&gt;449&lt;/key&gt;&lt;key app="ENWeb" db-id="UkNBcArYEEMAACrea4E"&gt;429&lt;/key&gt;&lt;/foreign-keys&gt;&lt;ref-type name="Book"&gt;6&lt;/ref-type&gt;&lt;contributors&gt;&lt;authors&gt;&lt;author&gt;Wicks, Zeno W., Jr.&lt;/author&gt;&lt;author&gt;Jones, Frank N.&lt;/author&gt;&lt;author&gt;Pappas, S. Petter&lt;/author&gt;&lt;author&gt;Wicks, Douglas A.&lt;/author&gt;&lt;/authors&gt;&lt;/contributors&gt;&lt;titles&gt;&lt;title&gt;Organic Coatings: Science and Technology&lt;/title&gt;&lt;/titles&gt;&lt;edition&gt;Third&lt;/edition&gt;&lt;dates&gt;&lt;year&gt;2007&lt;/year&gt;&lt;/dates&gt;&lt;pub-location&gt;Hoboken, NJ&lt;/pub-location&gt;&lt;publisher&gt;John Wiley &amp;amp; Sons, Inc.&lt;/publisher&gt;&lt;isbn&gt;978-0-471-69806-7&lt;/isbn&gt;&lt;urls&gt;&lt;/urls&gt;&lt;/record&gt;&lt;/Cite&gt;&lt;/EndNote&gt;</w:instrText>
      </w:r>
      <w:r w:rsidRPr="00B14AC5">
        <w:rPr>
          <w:lang w:val="en-US"/>
        </w:rPr>
        <w:fldChar w:fldCharType="separate"/>
      </w:r>
      <w:r w:rsidR="001D2749" w:rsidRPr="001D2749">
        <w:rPr>
          <w:noProof/>
          <w:vertAlign w:val="superscript"/>
          <w:lang w:val="en-US"/>
        </w:rPr>
        <w:t>[</w:t>
      </w:r>
      <w:hyperlink w:anchor="_ENREF_9" w:tooltip="Wicks, 2007 #449" w:history="1">
        <w:r w:rsidR="001D2749" w:rsidRPr="001D2749">
          <w:rPr>
            <w:noProof/>
            <w:vertAlign w:val="superscript"/>
            <w:lang w:val="en-US"/>
          </w:rPr>
          <w:t>9</w:t>
        </w:r>
      </w:hyperlink>
      <w:r w:rsidR="001D2749" w:rsidRPr="001D2749">
        <w:rPr>
          <w:noProof/>
          <w:vertAlign w:val="superscript"/>
          <w:lang w:val="en-US"/>
        </w:rPr>
        <w:t>]</w:t>
      </w:r>
      <w:r w:rsidRPr="00B14AC5">
        <w:rPr>
          <w:lang w:val="en-US"/>
        </w:rPr>
        <w:fldChar w:fldCharType="end"/>
      </w:r>
      <w:r w:rsidRPr="00B14AC5">
        <w:rPr>
          <w:lang w:val="en-US"/>
        </w:rPr>
        <w:t xml:space="preserve">  However, the </w:t>
      </w:r>
      <w:r w:rsidRPr="00193EBE">
        <w:rPr>
          <w:lang w:val="en-US"/>
        </w:rPr>
        <w:t xml:space="preserve">objective of this work is to investigate the </w:t>
      </w:r>
      <w:r w:rsidR="002565AE">
        <w:rPr>
          <w:lang w:val="en-US"/>
        </w:rPr>
        <w:t xml:space="preserve">role </w:t>
      </w:r>
      <w:r w:rsidRPr="00193EBE">
        <w:rPr>
          <w:lang w:val="en-US"/>
        </w:rPr>
        <w:t xml:space="preserve">of HEA </w:t>
      </w:r>
      <w:r w:rsidR="002565AE">
        <w:rPr>
          <w:lang w:val="en-US"/>
        </w:rPr>
        <w:t>in</w:t>
      </w:r>
      <w:r w:rsidRPr="00193EBE">
        <w:rPr>
          <w:lang w:val="en-US"/>
        </w:rPr>
        <w:t xml:space="preserve"> introducing vinyl groups for grafting in the preparation of castor oil-based grafted hybrid latexes (GHL).  The advantage of using castor oil and HEA over </w:t>
      </w:r>
      <w:commentRangeStart w:id="5"/>
      <w:r w:rsidRPr="00193EBE">
        <w:rPr>
          <w:lang w:val="en-US"/>
        </w:rPr>
        <w:t>acrylated soybean oil</w:t>
      </w:r>
      <w:commentRangeEnd w:id="5"/>
      <w:r w:rsidR="00961AC4">
        <w:rPr>
          <w:rStyle w:val="CommentReference"/>
        </w:rPr>
        <w:commentReference w:id="5"/>
      </w:r>
      <w:r w:rsidRPr="00193EBE">
        <w:rPr>
          <w:lang w:val="en-US"/>
        </w:rPr>
        <w:t xml:space="preserve"> is that it eliminates the need for additional processing of soybean oil by epoxidation and ring opening with acylated groups.  The effect of different molar ratios of vinyl monomers (styrene and butyl acrylate) on the resulting GHL was also examined.  </w:t>
      </w:r>
      <w:commentRangeStart w:id="6"/>
      <w:r w:rsidRPr="00193EBE">
        <w:rPr>
          <w:lang w:val="en-US"/>
        </w:rPr>
        <w:t>Recently, styrene and butyl acrylate were used to prepare hybrid polyurethane latexes from polyester-based polyurethanes, which showed excellent properties as a paper surface sizing agent in papermaking.</w:t>
      </w:r>
      <w:r w:rsidRPr="00193EBE">
        <w:rPr>
          <w:lang w:val="en-US"/>
        </w:rPr>
        <w:fldChar w:fldCharType="begin">
          <w:fldData xml:space="preserve">PEVuZE5vdGU+PENpdGU+PEF1dGhvcj5HdW88L0F1dGhvcj48WWVhcj4yMDEyPC9ZZWFyPjxSZWNO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=
</w:fldData>
        </w:fldChar>
      </w:r>
      <w:r w:rsidR="001D2749">
        <w:rPr>
          <w:lang w:val="en-US"/>
        </w:rPr>
        <w:instrText xml:space="preserve"> ADDIN EN.CITE </w:instrText>
      </w:r>
      <w:r w:rsidR="001D2749">
        <w:rPr>
          <w:lang w:val="en-US"/>
        </w:rPr>
        <w:fldChar w:fldCharType="begin">
          <w:fldData xml:space="preserve">PEVuZE5vdGU+PENpdGU+PEF1dGhvcj5HdW88L0F1dGhvcj48WWVhcj4yMDEyPC9ZZWFyPjxSZWNO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=
</w:fldData>
        </w:fldChar>
      </w:r>
      <w:r w:rsidR="001D2749">
        <w:rPr>
          <w:lang w:val="en-US"/>
        </w:rPr>
        <w:instrText xml:space="preserve"> ADDIN EN.CITE.DATA </w:instrText>
      </w:r>
      <w:r w:rsidR="001D2749">
        <w:rPr>
          <w:lang w:val="en-US"/>
        </w:rPr>
      </w:r>
      <w:r w:rsidR="001D2749">
        <w:rPr>
          <w:lang w:val="en-US"/>
        </w:rPr>
        <w:fldChar w:fldCharType="end"/>
      </w:r>
      <w:r w:rsidRPr="00193EBE">
        <w:rPr>
          <w:lang w:val="en-US"/>
        </w:rPr>
      </w:r>
      <w:r w:rsidRPr="00193EBE">
        <w:rPr>
          <w:lang w:val="en-US"/>
        </w:rPr>
        <w:fldChar w:fldCharType="separate"/>
      </w:r>
      <w:r w:rsidR="001D2749" w:rsidRPr="001D2749">
        <w:rPr>
          <w:noProof/>
          <w:vertAlign w:val="superscript"/>
          <w:lang w:val="en-US"/>
        </w:rPr>
        <w:t>[</w:t>
      </w:r>
      <w:hyperlink w:anchor="_ENREF_49" w:tooltip="Guo, 2012 #499" w:history="1">
        <w:r w:rsidR="001D2749" w:rsidRPr="001D2749">
          <w:rPr>
            <w:noProof/>
            <w:vertAlign w:val="superscript"/>
            <w:lang w:val="en-US"/>
          </w:rPr>
          <w:t>49</w:t>
        </w:r>
      </w:hyperlink>
      <w:r w:rsidR="001D2749" w:rsidRPr="001D2749">
        <w:rPr>
          <w:noProof/>
          <w:vertAlign w:val="superscript"/>
          <w:lang w:val="en-US"/>
        </w:rPr>
        <w:t>]</w:t>
      </w:r>
      <w:r w:rsidRPr="00193EBE">
        <w:rPr>
          <w:lang w:val="en-US"/>
        </w:rPr>
        <w:fldChar w:fldCharType="end"/>
      </w:r>
      <w:r w:rsidRPr="00193EBE">
        <w:rPr>
          <w:lang w:val="en-US"/>
        </w:rPr>
        <w:t xml:space="preserve">  </w:t>
      </w:r>
      <w:commentRangeEnd w:id="6"/>
      <w:r w:rsidR="00AD71A9">
        <w:rPr>
          <w:rStyle w:val="CommentReference"/>
        </w:rPr>
        <w:commentReference w:id="6"/>
      </w:r>
      <w:r w:rsidRPr="00193EBE">
        <w:rPr>
          <w:lang w:val="en-US"/>
        </w:rPr>
        <w:t xml:space="preserve">The morphology and properties of these GHLs have subsequently been investigated using transmission electron microscopy, mechanical testing, </w:t>
      </w:r>
      <w:r w:rsidRPr="00B14AC5">
        <w:rPr>
          <w:lang w:val="en-US"/>
        </w:rPr>
        <w:t>dynamic mechanical analysis, differential scanning calorimetry, and thermogravimetry.  Mooney-Rivlin model for rubber elasticity was used to determine molecular weight between cross-links.</w:t>
      </w:r>
    </w:p>
    <w:p w14:paraId="727AB78A" w14:textId="77777777" w:rsidR="007144A1" w:rsidRPr="009E476C" w:rsidRDefault="007144A1" w:rsidP="002F5508">
      <w:pPr>
        <w:pStyle w:val="MainText"/>
        <w:rPr>
          <w:b/>
          <w:sz w:val="28"/>
          <w:szCs w:val="28"/>
        </w:rPr>
      </w:pPr>
    </w:p>
    <w:p w14:paraId="68E01FD1" w14:textId="77777777" w:rsidR="00564758" w:rsidRPr="00193EBE" w:rsidRDefault="00776961" w:rsidP="002F5508">
      <w:pPr>
        <w:pStyle w:val="MainText"/>
        <w:rPr>
          <w:b/>
          <w:sz w:val="28"/>
          <w:szCs w:val="28"/>
        </w:rPr>
      </w:pPr>
      <w:r w:rsidRPr="00193EBE">
        <w:rPr>
          <w:b/>
          <w:sz w:val="28"/>
          <w:szCs w:val="28"/>
        </w:rPr>
        <w:t xml:space="preserve">Results and </w:t>
      </w:r>
      <w:commentRangeStart w:id="7"/>
      <w:r w:rsidRPr="00193EBE">
        <w:rPr>
          <w:b/>
          <w:sz w:val="28"/>
          <w:szCs w:val="28"/>
        </w:rPr>
        <w:t>Discussion</w:t>
      </w:r>
      <w:commentRangeEnd w:id="7"/>
      <w:r w:rsidR="0084775D">
        <w:rPr>
          <w:rStyle w:val="CommentReference"/>
          <w:lang w:val="de-DE"/>
        </w:rPr>
        <w:commentReference w:id="7"/>
      </w:r>
    </w:p>
    <w:p w14:paraId="79318A56" w14:textId="77777777" w:rsidR="00776961" w:rsidRPr="00193EBE" w:rsidRDefault="008B67DA" w:rsidP="002F5508">
      <w:pPr>
        <w:pStyle w:val="MainText"/>
        <w:rPr>
          <w:b/>
        </w:rPr>
      </w:pPr>
      <w:r w:rsidRPr="00193EBE">
        <w:rPr>
          <w:b/>
        </w:rPr>
        <w:t>TEM Microscopy</w:t>
      </w:r>
    </w:p>
    <w:p w14:paraId="7C94F748" w14:textId="77777777" w:rsidR="001128D1" w:rsidRPr="00193EBE" w:rsidRDefault="00B15B51" w:rsidP="003D7B7E">
      <w:pPr>
        <w:spacing w:line="480" w:lineRule="auto"/>
        <w:ind w:firstLine="708"/>
        <w:jc w:val="both"/>
        <w:rPr>
          <w:lang w:val="en-US"/>
        </w:rPr>
      </w:pPr>
      <w:r w:rsidRPr="00193EBE">
        <w:rPr>
          <w:lang w:val="en-US"/>
        </w:rPr>
        <w:lastRenderedPageBreak/>
        <w:t xml:space="preserve">The transmission electron microscopy images of the </w:t>
      </w:r>
      <w:r w:rsidR="00E87BBA" w:rsidRPr="00193EBE">
        <w:rPr>
          <w:lang w:val="en-US"/>
        </w:rPr>
        <w:t xml:space="preserve">polyurethane </w:t>
      </w:r>
      <w:r w:rsidR="005F6BB1" w:rsidRPr="00193EBE">
        <w:rPr>
          <w:lang w:val="en-US"/>
        </w:rPr>
        <w:t>particles</w:t>
      </w:r>
      <w:r w:rsidR="00E87BBA" w:rsidRPr="00193EBE">
        <w:rPr>
          <w:lang w:val="en-US"/>
        </w:rPr>
        <w:t xml:space="preserve"> and </w:t>
      </w:r>
      <w:r w:rsidRPr="00193EBE">
        <w:rPr>
          <w:lang w:val="en-US"/>
        </w:rPr>
        <w:t xml:space="preserve">grafted hybrid latex particles, shown in </w:t>
      </w:r>
      <w:r w:rsidR="00A4739E" w:rsidRPr="00193EBE">
        <w:rPr>
          <w:b/>
          <w:lang w:val="en-US"/>
        </w:rPr>
        <w:fldChar w:fldCharType="begin"/>
      </w:r>
      <w:r w:rsidRPr="00193EBE">
        <w:rPr>
          <w:b/>
          <w:lang w:val="en-US"/>
        </w:rPr>
        <w:instrText xml:space="preserve"> REF _Ref309743896 \h </w:instrText>
      </w:r>
      <w:r w:rsidR="00E66759" w:rsidRPr="00193EBE">
        <w:rPr>
          <w:b/>
          <w:lang w:val="en-US"/>
        </w:rPr>
        <w:instrText xml:space="preserve"> \* MERGEFORMAT </w:instrText>
      </w:r>
      <w:r w:rsidR="00A4739E" w:rsidRPr="00193EBE">
        <w:rPr>
          <w:b/>
          <w:lang w:val="en-US"/>
        </w:rPr>
      </w:r>
      <w:r w:rsidR="00A4739E" w:rsidRPr="00193EBE">
        <w:rPr>
          <w:b/>
          <w:lang w:val="en-US"/>
        </w:rPr>
        <w:fldChar w:fldCharType="separate"/>
      </w:r>
      <w:r w:rsidR="00EB0F92" w:rsidRPr="00EB0F92">
        <w:rPr>
          <w:b/>
          <w:lang w:val="en-US"/>
        </w:rPr>
        <w:t xml:space="preserve">Figure </w:t>
      </w:r>
      <w:r w:rsidR="00EB0F92" w:rsidRPr="00EB0F92">
        <w:rPr>
          <w:b/>
          <w:noProof/>
          <w:lang w:val="en-US"/>
        </w:rPr>
        <w:t>1</w:t>
      </w:r>
      <w:r w:rsidR="00A4739E" w:rsidRPr="00193EBE">
        <w:rPr>
          <w:b/>
          <w:lang w:val="en-US"/>
        </w:rPr>
        <w:fldChar w:fldCharType="end"/>
      </w:r>
      <w:r w:rsidRPr="00193EBE">
        <w:rPr>
          <w:lang w:val="en-US"/>
        </w:rPr>
        <w:t xml:space="preserve">, illustrate the change in particle morphology based on HEA ratio.  </w:t>
      </w:r>
      <w:r w:rsidR="008D35E4" w:rsidRPr="00193EBE">
        <w:rPr>
          <w:lang w:val="en-US"/>
        </w:rPr>
        <w:t xml:space="preserve">For </w:t>
      </w:r>
      <w:r w:rsidR="00183FCD" w:rsidRPr="00193EBE">
        <w:rPr>
          <w:lang w:val="en-US"/>
        </w:rPr>
        <w:t xml:space="preserve">the </w:t>
      </w:r>
      <w:r w:rsidR="00FB4830" w:rsidRPr="00193EBE">
        <w:rPr>
          <w:lang w:val="en-US"/>
        </w:rPr>
        <w:t>PUDs</w:t>
      </w:r>
      <w:r w:rsidR="008D35E4" w:rsidRPr="00193EBE">
        <w:rPr>
          <w:lang w:val="en-US"/>
        </w:rPr>
        <w:t xml:space="preserve">, </w:t>
      </w:r>
      <w:r w:rsidR="00183FCD" w:rsidRPr="00193EBE">
        <w:rPr>
          <w:lang w:val="en-US"/>
        </w:rPr>
        <w:t>the</w:t>
      </w:r>
      <w:r w:rsidR="008D35E4" w:rsidRPr="00193EBE">
        <w:rPr>
          <w:lang w:val="en-US"/>
        </w:rPr>
        <w:t xml:space="preserve"> </w:t>
      </w:r>
      <w:r w:rsidR="00E87BBA" w:rsidRPr="00193EBE">
        <w:rPr>
          <w:lang w:val="en-US"/>
        </w:rPr>
        <w:t xml:space="preserve">particles were </w:t>
      </w:r>
      <w:r w:rsidR="00183FCD" w:rsidRPr="00193EBE">
        <w:rPr>
          <w:lang w:val="en-US"/>
        </w:rPr>
        <w:t>spherical or oblong and relatively hard to observe in comparison to the grafted hybrid latex particles (Figure 1a).  In contrast, the grafted hybrid latexes with HEA molar ratios 0.2 or less</w:t>
      </w:r>
      <w:r w:rsidR="00ED66BD" w:rsidRPr="00193EBE">
        <w:rPr>
          <w:lang w:val="en-US"/>
        </w:rPr>
        <w:t xml:space="preserve"> (Figure 1b)</w:t>
      </w:r>
      <w:r w:rsidR="00183FCD" w:rsidRPr="00193EBE">
        <w:rPr>
          <w:lang w:val="en-US"/>
        </w:rPr>
        <w:t xml:space="preserve">, showed </w:t>
      </w:r>
      <w:r w:rsidR="00C00F14" w:rsidRPr="00193EBE">
        <w:rPr>
          <w:lang w:val="en-US"/>
        </w:rPr>
        <w:t xml:space="preserve">well </w:t>
      </w:r>
      <w:r w:rsidR="00183FCD" w:rsidRPr="00193EBE">
        <w:rPr>
          <w:lang w:val="en-US"/>
        </w:rPr>
        <w:t>defined spherical</w:t>
      </w:r>
      <w:r w:rsidR="00EC58AF" w:rsidRPr="00193EBE">
        <w:rPr>
          <w:lang w:val="en-US"/>
        </w:rPr>
        <w:t xml:space="preserve"> particles</w:t>
      </w:r>
      <w:r w:rsidR="00183FCD" w:rsidRPr="00193EBE">
        <w:rPr>
          <w:lang w:val="en-US"/>
        </w:rPr>
        <w:t xml:space="preserve"> </w:t>
      </w:r>
      <w:r w:rsidRPr="00193EBE">
        <w:rPr>
          <w:lang w:val="en-US"/>
        </w:rPr>
        <w:t xml:space="preserve">typically larger than 200 nm in size. </w:t>
      </w:r>
      <w:r w:rsidR="00183FCD" w:rsidRPr="00193EBE">
        <w:rPr>
          <w:lang w:val="en-US"/>
        </w:rPr>
        <w:t xml:space="preserve">However, </w:t>
      </w:r>
      <w:r w:rsidRPr="00193EBE">
        <w:rPr>
          <w:lang w:val="en-US"/>
        </w:rPr>
        <w:t>the GHL-0.3 particles</w:t>
      </w:r>
      <w:r w:rsidR="00ED66BD" w:rsidRPr="00193EBE">
        <w:rPr>
          <w:lang w:val="en-US"/>
        </w:rPr>
        <w:t xml:space="preserve"> (Figure 1c)</w:t>
      </w:r>
      <w:r w:rsidRPr="00193EBE">
        <w:rPr>
          <w:lang w:val="en-US"/>
        </w:rPr>
        <w:t xml:space="preserve"> were much smaller (less than 100 nm), </w:t>
      </w:r>
      <w:r w:rsidR="001004B1">
        <w:rPr>
          <w:lang w:val="en-US"/>
        </w:rPr>
        <w:t>with</w:t>
      </w:r>
      <w:r w:rsidRPr="00193EBE">
        <w:rPr>
          <w:lang w:val="en-US"/>
        </w:rPr>
        <w:t xml:space="preserve"> irregular shapes, and were more disperse than those observed for GHL-0.2.</w:t>
      </w:r>
      <w:r w:rsidR="00B50886">
        <w:rPr>
          <w:lang w:val="en-US"/>
        </w:rPr>
        <w:t xml:space="preserve"> </w:t>
      </w:r>
      <w:r w:rsidR="001128D1" w:rsidRPr="00193EBE">
        <w:rPr>
          <w:lang w:val="en-US"/>
        </w:rPr>
        <w:t>The transition in observed morphology from GH</w:t>
      </w:r>
      <w:r w:rsidR="00CD1AAF" w:rsidRPr="00193EBE">
        <w:rPr>
          <w:lang w:val="en-US"/>
        </w:rPr>
        <w:t xml:space="preserve">L-0.2 to GHL-0.3 indicates </w:t>
      </w:r>
      <w:r w:rsidR="001128D1" w:rsidRPr="00193EBE">
        <w:rPr>
          <w:lang w:val="en-US"/>
        </w:rPr>
        <w:t xml:space="preserve">a </w:t>
      </w:r>
      <w:r w:rsidR="006D5902" w:rsidRPr="00193EBE">
        <w:rPr>
          <w:lang w:val="en-US"/>
        </w:rPr>
        <w:t>change in polymer structure</w:t>
      </w:r>
      <w:r w:rsidR="00CD1AAF" w:rsidRPr="00193EBE">
        <w:rPr>
          <w:lang w:val="en-US"/>
        </w:rPr>
        <w:t xml:space="preserve">, which </w:t>
      </w:r>
      <w:r w:rsidR="00EC58AF" w:rsidRPr="00193EBE">
        <w:rPr>
          <w:lang w:val="en-US"/>
        </w:rPr>
        <w:t xml:space="preserve">can possibly be </w:t>
      </w:r>
      <w:r w:rsidR="00CD1AAF" w:rsidRPr="00193EBE">
        <w:rPr>
          <w:lang w:val="en-US"/>
        </w:rPr>
        <w:t>attribute</w:t>
      </w:r>
      <w:r w:rsidR="00EC58AF" w:rsidRPr="00193EBE">
        <w:rPr>
          <w:lang w:val="en-US"/>
        </w:rPr>
        <w:t xml:space="preserve">d to a </w:t>
      </w:r>
      <w:r w:rsidR="00CD1AAF" w:rsidRPr="00193EBE">
        <w:rPr>
          <w:lang w:val="en-US"/>
        </w:rPr>
        <w:t>decreased molecular weight of the polyureth</w:t>
      </w:r>
      <w:r w:rsidR="00EC58AF" w:rsidRPr="00193EBE">
        <w:rPr>
          <w:lang w:val="en-US"/>
        </w:rPr>
        <w:t>ane backbone due to an excess</w:t>
      </w:r>
      <w:r w:rsidR="00CD1AAF" w:rsidRPr="00193EBE">
        <w:rPr>
          <w:lang w:val="en-US"/>
        </w:rPr>
        <w:t xml:space="preserve"> of HEA.  When HEA is incorporated </w:t>
      </w:r>
      <w:r w:rsidR="003D7B7E" w:rsidRPr="00193EBE">
        <w:rPr>
          <w:lang w:val="en-US"/>
        </w:rPr>
        <w:t xml:space="preserve">into a step growth polymer, </w:t>
      </w:r>
      <w:r w:rsidR="00CD1AAF" w:rsidRPr="00193EBE">
        <w:rPr>
          <w:lang w:val="en-US"/>
        </w:rPr>
        <w:t xml:space="preserve">it also acts as a chain terminator, in addition to </w:t>
      </w:r>
      <w:r w:rsidR="003D7B7E" w:rsidRPr="00193EBE">
        <w:rPr>
          <w:lang w:val="en-US"/>
        </w:rPr>
        <w:t xml:space="preserve">being </w:t>
      </w:r>
      <w:r w:rsidR="00CD1AAF" w:rsidRPr="00193EBE">
        <w:rPr>
          <w:lang w:val="en-US"/>
        </w:rPr>
        <w:t xml:space="preserve">a graft site for </w:t>
      </w:r>
      <w:r w:rsidR="00EC58AF" w:rsidRPr="00193EBE">
        <w:rPr>
          <w:lang w:val="en-US"/>
        </w:rPr>
        <w:t>acrylic polymer</w:t>
      </w:r>
      <w:r w:rsidR="003D7B7E" w:rsidRPr="00193EBE">
        <w:rPr>
          <w:lang w:val="en-US"/>
        </w:rPr>
        <w:t xml:space="preserve"> chains.  Th</w:t>
      </w:r>
      <w:r w:rsidR="00EC58AF" w:rsidRPr="00193EBE">
        <w:rPr>
          <w:lang w:val="en-US"/>
        </w:rPr>
        <w:t>e observed morphology changes a</w:t>
      </w:r>
      <w:r w:rsidR="003D7B7E" w:rsidRPr="00193EBE">
        <w:rPr>
          <w:lang w:val="en-US"/>
        </w:rPr>
        <w:t>re consistent with the results of the the</w:t>
      </w:r>
      <w:r w:rsidR="00B50886">
        <w:rPr>
          <w:lang w:val="en-US"/>
        </w:rPr>
        <w:t>r</w:t>
      </w:r>
      <w:r w:rsidR="003D7B7E" w:rsidRPr="00193EBE">
        <w:rPr>
          <w:lang w:val="en-US"/>
        </w:rPr>
        <w:t xml:space="preserve">momechanical testing.  </w:t>
      </w:r>
    </w:p>
    <w:p w14:paraId="79DF70AD" w14:textId="77777777" w:rsidR="00B15B51" w:rsidRPr="00193EBE" w:rsidRDefault="00ED66BD" w:rsidP="003D7B7E">
      <w:pPr>
        <w:spacing w:line="480" w:lineRule="auto"/>
        <w:ind w:firstLine="708"/>
        <w:jc w:val="both"/>
        <w:rPr>
          <w:lang w:val="en-US"/>
        </w:rPr>
      </w:pPr>
      <w:r w:rsidRPr="00193EBE">
        <w:rPr>
          <w:lang w:val="en-US"/>
        </w:rPr>
        <w:t xml:space="preserve">The morphology of </w:t>
      </w:r>
      <w:r w:rsidR="00EC58AF" w:rsidRPr="00193EBE">
        <w:rPr>
          <w:lang w:val="en-US"/>
        </w:rPr>
        <w:t xml:space="preserve">the </w:t>
      </w:r>
      <w:r w:rsidRPr="00193EBE">
        <w:rPr>
          <w:lang w:val="en-US"/>
        </w:rPr>
        <w:t xml:space="preserve">GHL-0.2 </w:t>
      </w:r>
      <w:r w:rsidR="00576B25" w:rsidRPr="00193EBE">
        <w:rPr>
          <w:lang w:val="en-US"/>
        </w:rPr>
        <w:t>particles also exhibit</w:t>
      </w:r>
      <w:r w:rsidR="00EC58AF" w:rsidRPr="00193EBE">
        <w:rPr>
          <w:lang w:val="en-US"/>
        </w:rPr>
        <w:t>s</w:t>
      </w:r>
      <w:r w:rsidR="00576B25" w:rsidRPr="00193EBE">
        <w:rPr>
          <w:lang w:val="en-US"/>
        </w:rPr>
        <w:t xml:space="preserve"> a hybrid structure</w:t>
      </w:r>
      <w:r w:rsidR="00EC58AF" w:rsidRPr="00193EBE">
        <w:rPr>
          <w:lang w:val="en-US"/>
        </w:rPr>
        <w:t>,</w:t>
      </w:r>
      <w:r w:rsidR="00576B25" w:rsidRPr="00193EBE">
        <w:rPr>
          <w:lang w:val="en-US"/>
        </w:rPr>
        <w:t xml:space="preserve"> instead of </w:t>
      </w:r>
      <w:r w:rsidR="00EC58AF" w:rsidRPr="00193EBE">
        <w:rPr>
          <w:lang w:val="en-US"/>
        </w:rPr>
        <w:t xml:space="preserve">a </w:t>
      </w:r>
      <w:r w:rsidR="005F6BB1" w:rsidRPr="00193EBE">
        <w:rPr>
          <w:lang w:val="en-US"/>
        </w:rPr>
        <w:t xml:space="preserve">core-shell structure. In a </w:t>
      </w:r>
      <w:r w:rsidR="00576B25" w:rsidRPr="00193EBE">
        <w:rPr>
          <w:lang w:val="en-US"/>
        </w:rPr>
        <w:t>core-shell structure, there are clearly defined layers</w:t>
      </w:r>
      <w:r w:rsidR="00EC58AF" w:rsidRPr="00193EBE">
        <w:rPr>
          <w:lang w:val="en-US"/>
        </w:rPr>
        <w:t xml:space="preserve"> with a hydrophobic core and a</w:t>
      </w:r>
      <w:r w:rsidR="00576B25" w:rsidRPr="00193EBE">
        <w:rPr>
          <w:lang w:val="en-US"/>
        </w:rPr>
        <w:t xml:space="preserve"> hydrophilic shell.</w:t>
      </w:r>
      <w:r w:rsidR="00A4739E" w:rsidRPr="00193EBE">
        <w:rPr>
          <w:lang w:val="en-US"/>
        </w:rPr>
        <w:fldChar w:fldCharType="begin"/>
      </w:r>
      <w:r w:rsidR="001D2749">
        <w:rPr>
          <w:lang w:val="en-US"/>
        </w:rPr>
        <w:instrText xml:space="preserve"> ADDIN EN.CITE &lt;EndNote&gt;&lt;Cite&gt;&lt;Author&gt;Lu&lt;/Author&gt;&lt;Year&gt;2011&lt;/Year&gt;&lt;RecNum&gt;414&lt;/RecNum&gt;&lt;DisplayText&gt;&lt;style face="superscript"&gt;[46]&lt;/style&gt;&lt;/DisplayText&gt;&lt;record&gt;&lt;rec-number&gt;414&lt;/rec-number&gt;&lt;foreign-keys&gt;&lt;key app="EN" db-id="r9zwvsd2lasesxedzt2520wwx5z0vw95xvv0"&gt;414&lt;/key&gt;&lt;key app="ENWeb" db-id="UkNBcArYEEMAACrea4E"&gt;397&lt;/key&gt;&lt;/foreign-keys&gt;&lt;ref-type name="Journal Article"&gt;17&lt;/ref-type&gt;&lt;contributors&gt;&lt;authors&gt;&lt;author&gt;Lu, Yongshang&lt;/author&gt;&lt;author&gt;Xia, Ying&lt;/author&gt;&lt;author&gt;Larock, Richard C.&lt;/author&gt;&lt;/authors&gt;&lt;/contributors&gt;&lt;titles&gt;&lt;title&gt;Surfactant-free core–shell hybrid latexes from soybean oil-based waterborne polyurethanes and poly(styrene-butyl acrylate)&lt;/title&gt;&lt;secondary-title&gt;Progress in Organic Coatings&lt;/secondary-title&gt;&lt;alt-title&gt;Prog. Org. Coat.&lt;/alt-title&gt;&lt;/titles&gt;&lt;periodical&gt;&lt;full-title&gt;Progress in Organic Coatings&lt;/full-title&gt;&lt;abbr-1&gt;Prog. Org. Coat.&lt;/abbr-1&gt;&lt;/periodical&gt;&lt;alt-periodical&gt;&lt;full-title&gt;Progress in Organic Coatings&lt;/full-title&gt;&lt;abbr-1&gt;Prog. Org. Coat.&lt;/abbr-1&gt;&lt;/alt-periodical&gt;&lt;pages&gt;336-342&lt;/pages&gt;&lt;volume&gt;71&lt;/volume&gt;&lt;number&gt;4&lt;/number&gt;&lt;keywords&gt;&lt;keyword&gt;Core–shell latex&lt;/keyword&gt;&lt;keyword&gt;Polyurethane dispersion&lt;/keyword&gt;&lt;keyword&gt;Soybean oil&lt;/keyword&gt;&lt;keyword&gt;Emulsion polymerization&lt;/keyword&gt;&lt;/keywords&gt;&lt;dates&gt;&lt;year&gt;2011&lt;/year&gt;&lt;/dates&gt;&lt;isbn&gt;0300-9440&lt;/isbn&gt;&lt;urls&gt;&lt;related-urls&gt;&lt;url&gt;http://www.sciencedirect.com/science/article/pii/S030094401100107X&lt;/url&gt;&lt;url&gt;http://ac.els-cdn.com/S030094401100107X/1-s2.0-S030094401100107X-main.pdf?_tid=dd983a0c-cd3c-11e2-a110-00000aacb360&amp;amp;acdnat=1370367387_a6dd1385ca8bc9c353ac12034ff69647&lt;/url&gt;&lt;/related-urls&gt;&lt;/urls&gt;&lt;electronic-resource-num&gt;10.1016/j.porgcoat.2011.03.027&lt;/electronic-resource-num&gt;&lt;research-notes&gt;cited GHL Paper&lt;/research-notes&gt;&lt;/record&gt;&lt;/Cite&gt;&lt;/EndNote&gt;</w:instrText>
      </w:r>
      <w:r w:rsidR="00A4739E" w:rsidRPr="00193EBE">
        <w:rPr>
          <w:lang w:val="en-US"/>
        </w:rPr>
        <w:fldChar w:fldCharType="separate"/>
      </w:r>
      <w:r w:rsidR="001D2749" w:rsidRPr="001D2749">
        <w:rPr>
          <w:noProof/>
          <w:vertAlign w:val="superscript"/>
          <w:lang w:val="en-US"/>
        </w:rPr>
        <w:t>[</w:t>
      </w:r>
      <w:hyperlink w:anchor="_ENREF_46" w:tooltip="Lu, 2011 #414" w:history="1">
        <w:r w:rsidR="001D2749" w:rsidRPr="001D2749">
          <w:rPr>
            <w:noProof/>
            <w:vertAlign w:val="superscript"/>
            <w:lang w:val="en-US"/>
          </w:rPr>
          <w:t>46</w:t>
        </w:r>
      </w:hyperlink>
      <w:r w:rsidR="001D2749" w:rsidRPr="001D2749">
        <w:rPr>
          <w:noProof/>
          <w:vertAlign w:val="superscript"/>
          <w:lang w:val="en-US"/>
        </w:rPr>
        <w:t>]</w:t>
      </w:r>
      <w:r w:rsidR="00A4739E" w:rsidRPr="00193EBE">
        <w:rPr>
          <w:lang w:val="en-US"/>
        </w:rPr>
        <w:fldChar w:fldCharType="end"/>
      </w:r>
      <w:r w:rsidR="00576B25" w:rsidRPr="00193EBE">
        <w:rPr>
          <w:lang w:val="en-US"/>
        </w:rPr>
        <w:t xml:space="preserve">  However, in the GHL-0.2 particles, the broad distribution of osmium tetroxide stain </w:t>
      </w:r>
      <w:r w:rsidR="00EC58AF" w:rsidRPr="00193EBE">
        <w:rPr>
          <w:lang w:val="en-US"/>
        </w:rPr>
        <w:t>indicates that</w:t>
      </w:r>
      <w:r w:rsidR="00576B25" w:rsidRPr="00193EBE">
        <w:rPr>
          <w:lang w:val="en-US"/>
        </w:rPr>
        <w:t xml:space="preserve"> the grafted latex particles have a hybrid structure</w:t>
      </w:r>
      <w:r w:rsidR="00EC58AF" w:rsidRPr="00193EBE">
        <w:rPr>
          <w:lang w:val="en-US"/>
        </w:rPr>
        <w:t>,</w:t>
      </w:r>
      <w:r w:rsidR="00576B25" w:rsidRPr="00193EBE">
        <w:rPr>
          <w:lang w:val="en-US"/>
        </w:rPr>
        <w:t xml:space="preserve"> instead of a core-shell structure.  </w:t>
      </w:r>
      <w:r w:rsidR="00CB7F5E" w:rsidRPr="00193EBE">
        <w:rPr>
          <w:lang w:val="en-US"/>
        </w:rPr>
        <w:t>The osmium tetroxide preferentially reacts with the</w:t>
      </w:r>
      <w:r w:rsidR="00B15B51" w:rsidRPr="00193EBE">
        <w:rPr>
          <w:lang w:val="en-US"/>
        </w:rPr>
        <w:t xml:space="preserve"> carbon-carbon double bonds </w:t>
      </w:r>
      <w:r w:rsidR="00576B25" w:rsidRPr="00193EBE">
        <w:rPr>
          <w:lang w:val="en-US"/>
        </w:rPr>
        <w:t xml:space="preserve">that are only </w:t>
      </w:r>
      <w:r w:rsidR="00B15B51" w:rsidRPr="00193EBE">
        <w:rPr>
          <w:lang w:val="en-US"/>
        </w:rPr>
        <w:t xml:space="preserve">found in the castor oil-based polyurethane </w:t>
      </w:r>
      <w:r w:rsidR="00576B25" w:rsidRPr="00193EBE">
        <w:rPr>
          <w:lang w:val="en-US"/>
        </w:rPr>
        <w:t xml:space="preserve">chains.  </w:t>
      </w:r>
      <w:r w:rsidR="00B04334" w:rsidRPr="00193EBE">
        <w:rPr>
          <w:lang w:val="en-US"/>
        </w:rPr>
        <w:t>This indicates that the</w:t>
      </w:r>
      <w:r w:rsidR="001B402B" w:rsidRPr="00193EBE">
        <w:rPr>
          <w:lang w:val="en-US"/>
        </w:rPr>
        <w:t xml:space="preserve"> </w:t>
      </w:r>
      <w:r w:rsidR="00564758" w:rsidRPr="00193EBE">
        <w:rPr>
          <w:lang w:val="en-US"/>
        </w:rPr>
        <w:t>particle</w:t>
      </w:r>
      <w:r w:rsidR="000A2C8E" w:rsidRPr="00193EBE">
        <w:rPr>
          <w:lang w:val="en-US"/>
        </w:rPr>
        <w:t xml:space="preserve"> interior is</w:t>
      </w:r>
      <w:r w:rsidR="001B402B" w:rsidRPr="00193EBE">
        <w:rPr>
          <w:lang w:val="en-US"/>
        </w:rPr>
        <w:t xml:space="preserve"> </w:t>
      </w:r>
      <w:r w:rsidR="00576B25" w:rsidRPr="00193EBE">
        <w:rPr>
          <w:lang w:val="en-US"/>
        </w:rPr>
        <w:t xml:space="preserve">a </w:t>
      </w:r>
      <w:r w:rsidR="000A2C8E" w:rsidRPr="00193EBE">
        <w:rPr>
          <w:lang w:val="en-US"/>
        </w:rPr>
        <w:t xml:space="preserve">hybrid </w:t>
      </w:r>
      <w:r w:rsidR="00576B25" w:rsidRPr="00193EBE">
        <w:rPr>
          <w:lang w:val="en-US"/>
        </w:rPr>
        <w:t>mixture of</w:t>
      </w:r>
      <w:r w:rsidR="00B15B51" w:rsidRPr="00193EBE">
        <w:rPr>
          <w:lang w:val="en-US"/>
        </w:rPr>
        <w:t xml:space="preserve"> grafted polyvinyl chains </w:t>
      </w:r>
      <w:r w:rsidR="00576B25" w:rsidRPr="00193EBE">
        <w:rPr>
          <w:lang w:val="en-US"/>
        </w:rPr>
        <w:t>and polyurethane chains</w:t>
      </w:r>
      <w:r w:rsidR="001B402B" w:rsidRPr="00193EBE">
        <w:rPr>
          <w:lang w:val="en-US"/>
        </w:rPr>
        <w:t xml:space="preserve">, whereas the </w:t>
      </w:r>
      <w:r w:rsidR="00564758" w:rsidRPr="00193EBE">
        <w:rPr>
          <w:lang w:val="en-US"/>
        </w:rPr>
        <w:t>particle</w:t>
      </w:r>
      <w:r w:rsidR="00416B3C" w:rsidRPr="00193EBE">
        <w:rPr>
          <w:lang w:val="en-US"/>
        </w:rPr>
        <w:t xml:space="preserve"> surface </w:t>
      </w:r>
      <w:r w:rsidR="001B402B" w:rsidRPr="00193EBE">
        <w:rPr>
          <w:lang w:val="en-US"/>
        </w:rPr>
        <w:t>is covered with t</w:t>
      </w:r>
      <w:r w:rsidR="00416B3C" w:rsidRPr="00193EBE">
        <w:rPr>
          <w:lang w:val="en-US"/>
        </w:rPr>
        <w:t xml:space="preserve">he hydrophilic anionomer </w:t>
      </w:r>
      <w:r w:rsidR="00B15B51" w:rsidRPr="00193EBE">
        <w:rPr>
          <w:lang w:val="en-US"/>
        </w:rPr>
        <w:t xml:space="preserve">groups incorporated into the polyurethane </w:t>
      </w:r>
      <w:r w:rsidR="001B402B" w:rsidRPr="00193EBE">
        <w:rPr>
          <w:lang w:val="en-US"/>
        </w:rPr>
        <w:t xml:space="preserve">chains.  </w:t>
      </w:r>
      <w:r w:rsidR="00B15B51" w:rsidRPr="00193EBE">
        <w:rPr>
          <w:lang w:val="en-US"/>
        </w:rPr>
        <w:t xml:space="preserve">  </w:t>
      </w:r>
    </w:p>
    <w:p w14:paraId="0BF28FDE" w14:textId="77777777" w:rsidR="00B15B51" w:rsidRPr="00193EBE" w:rsidRDefault="00B15B51" w:rsidP="00B15B51">
      <w:pPr>
        <w:rPr>
          <w:lang w:val="en-US"/>
        </w:rPr>
      </w:pPr>
    </w:p>
    <w:p w14:paraId="7385E43A" w14:textId="77777777" w:rsidR="00B15B51" w:rsidRPr="00193EBE" w:rsidRDefault="00B15B51" w:rsidP="00B15B51">
      <w:pPr>
        <w:keepNext/>
        <w:spacing w:line="480" w:lineRule="auto"/>
        <w:rPr>
          <w:b/>
          <w:lang w:val="en-US"/>
        </w:rPr>
      </w:pPr>
      <w:r w:rsidRPr="00193EBE">
        <w:rPr>
          <w:b/>
          <w:lang w:val="en-US"/>
        </w:rPr>
        <w:t>Mechanical Properties</w:t>
      </w:r>
    </w:p>
    <w:p w14:paraId="72918831" w14:textId="77777777" w:rsidR="00B15B51" w:rsidRPr="00193EBE" w:rsidRDefault="001004B1" w:rsidP="00B15B51">
      <w:pPr>
        <w:spacing w:line="480" w:lineRule="auto"/>
        <w:jc w:val="both"/>
        <w:rPr>
          <w:lang w:val="en-US"/>
        </w:rPr>
      </w:pPr>
      <w:r>
        <w:rPr>
          <w:lang w:val="en-US"/>
        </w:rPr>
        <w:t>T</w:t>
      </w:r>
      <w:r w:rsidR="00B15B51" w:rsidRPr="00193EBE">
        <w:rPr>
          <w:lang w:val="en-US"/>
        </w:rPr>
        <w:t>ensile test</w:t>
      </w:r>
      <w:r>
        <w:rPr>
          <w:lang w:val="en-US"/>
        </w:rPr>
        <w:t xml:space="preserve">s were conducted to determine the stress-strain behavior of </w:t>
      </w:r>
      <w:r w:rsidR="00B15B51" w:rsidRPr="00193EBE">
        <w:rPr>
          <w:lang w:val="en-US"/>
        </w:rPr>
        <w:t>vinyl-containing polyurethane</w:t>
      </w:r>
      <w:r w:rsidR="003F49EB" w:rsidRPr="00193EBE">
        <w:rPr>
          <w:lang w:val="en-US"/>
        </w:rPr>
        <w:t>s</w:t>
      </w:r>
      <w:r w:rsidR="0084775D">
        <w:rPr>
          <w:lang w:val="en-US"/>
        </w:rPr>
        <w:t xml:space="preserve"> (PU)</w:t>
      </w:r>
      <w:r w:rsidR="00B15B51" w:rsidRPr="00193EBE">
        <w:rPr>
          <w:lang w:val="en-US"/>
        </w:rPr>
        <w:t xml:space="preserve"> and the grafted hybrid latex</w:t>
      </w:r>
      <w:r w:rsidR="0084775D">
        <w:rPr>
          <w:lang w:val="en-US"/>
        </w:rPr>
        <w:t xml:space="preserve"> (GHL)</w:t>
      </w:r>
      <w:r w:rsidR="00B15B51" w:rsidRPr="00193EBE">
        <w:rPr>
          <w:lang w:val="en-US"/>
        </w:rPr>
        <w:t xml:space="preserve"> films</w:t>
      </w:r>
      <w:r>
        <w:rPr>
          <w:lang w:val="en-US"/>
        </w:rPr>
        <w:t xml:space="preserve">. The stress strain curves PU and </w:t>
      </w:r>
      <w:r>
        <w:rPr>
          <w:lang w:val="en-US"/>
        </w:rPr>
        <w:lastRenderedPageBreak/>
        <w:t xml:space="preserve">GHL films with different concentrations of HEA are presented in Figure 2a and 2b respectively and the test results </w:t>
      </w:r>
      <w:r w:rsidR="00B15B51" w:rsidRPr="00193EBE">
        <w:rPr>
          <w:lang w:val="en-US"/>
        </w:rPr>
        <w:t>are summarized in</w:t>
      </w:r>
      <w:r w:rsidR="00B679BF" w:rsidRPr="00193EBE">
        <w:rPr>
          <w:b/>
          <w:lang w:val="en-US"/>
        </w:rPr>
        <w:t xml:space="preserve"> </w:t>
      </w:r>
      <w:r w:rsidR="008067E7" w:rsidRPr="00193EBE">
        <w:rPr>
          <w:lang w:val="en-US"/>
        </w:rPr>
        <w:fldChar w:fldCharType="begin"/>
      </w:r>
      <w:r w:rsidR="008067E7" w:rsidRPr="00193EBE">
        <w:rPr>
          <w:lang w:val="en-US"/>
        </w:rPr>
        <w:instrText xml:space="preserve"> REF _Ref329091243 \h  \* MERGEFORMAT </w:instrText>
      </w:r>
      <w:r w:rsidR="008067E7" w:rsidRPr="00193EBE">
        <w:rPr>
          <w:lang w:val="en-US"/>
        </w:rPr>
      </w:r>
      <w:r w:rsidR="008067E7" w:rsidRPr="00193EBE">
        <w:rPr>
          <w:lang w:val="en-US"/>
        </w:rPr>
        <w:fldChar w:fldCharType="separate"/>
      </w:r>
      <w:ins w:id="8" w:author="Thomas Garrison" w:date="2014-05-06T14:39:00Z">
        <w:r w:rsidR="00EB0F92" w:rsidRPr="00EB0F92">
          <w:rPr>
            <w:b/>
            <w:lang w:val="en-US"/>
            <w:rPrChange w:id="9" w:author="Thomas Garrison" w:date="2014-05-06T14:39:00Z">
              <w:rPr>
                <w:i/>
                <w:lang w:val="en-US"/>
              </w:rPr>
            </w:rPrChange>
          </w:rPr>
          <w:t>Table 2</w:t>
        </w:r>
      </w:ins>
      <w:del w:id="10" w:author="Thomas Garrison" w:date="2014-05-06T14:39:00Z">
        <w:r w:rsidR="00576382" w:rsidRPr="00CF0B83" w:rsidDel="00EB0F92">
          <w:rPr>
            <w:b/>
            <w:lang w:val="en-US"/>
          </w:rPr>
          <w:delText>Table 2</w:delText>
        </w:r>
      </w:del>
      <w:r w:rsidR="008067E7" w:rsidRPr="00193EBE">
        <w:rPr>
          <w:lang w:val="en-US"/>
        </w:rPr>
        <w:fldChar w:fldCharType="end"/>
      </w:r>
      <w:r w:rsidR="00B15B51" w:rsidRPr="00193EBE">
        <w:rPr>
          <w:lang w:val="en-US"/>
        </w:rPr>
        <w:t xml:space="preserve">.  For </w:t>
      </w:r>
      <w:r w:rsidR="003F49EB" w:rsidRPr="00193EBE">
        <w:rPr>
          <w:lang w:val="en-US"/>
        </w:rPr>
        <w:t xml:space="preserve">the </w:t>
      </w:r>
      <w:r w:rsidR="0084775D">
        <w:rPr>
          <w:lang w:val="en-US"/>
        </w:rPr>
        <w:t>PU</w:t>
      </w:r>
      <w:r w:rsidR="00B15B51" w:rsidRPr="00193EBE">
        <w:rPr>
          <w:lang w:val="en-US"/>
        </w:rPr>
        <w:t xml:space="preserve"> films, </w:t>
      </w:r>
      <w:r w:rsidR="003F49EB" w:rsidRPr="00193EBE">
        <w:rPr>
          <w:lang w:val="en-US"/>
        </w:rPr>
        <w:t xml:space="preserve">the </w:t>
      </w:r>
      <w:r w:rsidR="00B15B51" w:rsidRPr="00193EBE">
        <w:rPr>
          <w:lang w:val="en-US"/>
        </w:rPr>
        <w:t xml:space="preserve">tensile strength decreased, while the elongation at break increased as the molar ratio of HEA increased from 0.0 to 0.2.  </w:t>
      </w:r>
      <w:r w:rsidR="005B1B78" w:rsidRPr="00193EBE">
        <w:rPr>
          <w:lang w:val="en-US"/>
        </w:rPr>
        <w:t>PU</w:t>
      </w:r>
      <w:r w:rsidR="00B15B51" w:rsidRPr="00193EBE">
        <w:rPr>
          <w:lang w:val="en-US"/>
        </w:rPr>
        <w:t xml:space="preserve">-0.3 had a higher Young’s modulus and toughness compared to the other </w:t>
      </w:r>
      <w:r w:rsidR="0084775D">
        <w:rPr>
          <w:lang w:val="en-US"/>
        </w:rPr>
        <w:t>PU</w:t>
      </w:r>
      <w:r w:rsidR="00B15B51" w:rsidRPr="00193EBE">
        <w:rPr>
          <w:lang w:val="en-US"/>
        </w:rPr>
        <w:t xml:space="preserve"> films, as well as greater </w:t>
      </w:r>
      <w:commentRangeStart w:id="11"/>
      <w:r w:rsidR="00B15B51" w:rsidRPr="00193EBE">
        <w:rPr>
          <w:lang w:val="en-US"/>
        </w:rPr>
        <w:t>variability</w:t>
      </w:r>
      <w:commentRangeEnd w:id="11"/>
      <w:r w:rsidR="0084775D">
        <w:rPr>
          <w:rStyle w:val="CommentReference"/>
        </w:rPr>
        <w:commentReference w:id="11"/>
      </w:r>
      <w:r w:rsidR="00B15B51" w:rsidRPr="00193EBE">
        <w:rPr>
          <w:lang w:val="en-US"/>
        </w:rPr>
        <w:t xml:space="preserve"> in the toughness and elongation at break.  For </w:t>
      </w:r>
      <w:r w:rsidR="003F49EB" w:rsidRPr="00193EBE">
        <w:rPr>
          <w:lang w:val="en-US"/>
        </w:rPr>
        <w:t xml:space="preserve">the </w:t>
      </w:r>
      <w:r w:rsidR="00B15B51" w:rsidRPr="00193EBE">
        <w:rPr>
          <w:lang w:val="en-US"/>
        </w:rPr>
        <w:t xml:space="preserve">grafted hybrid latex films, the tensile strength decreased from 2.56 MPa to 1.21 MPa as </w:t>
      </w:r>
      <w:r w:rsidR="003F49EB" w:rsidRPr="00193EBE">
        <w:rPr>
          <w:lang w:val="en-US"/>
        </w:rPr>
        <w:t xml:space="preserve">the </w:t>
      </w:r>
      <w:r w:rsidR="00B15B51" w:rsidRPr="00193EBE">
        <w:rPr>
          <w:lang w:val="en-US"/>
        </w:rPr>
        <w:t>HEA</w:t>
      </w:r>
      <w:r w:rsidR="0084775D">
        <w:rPr>
          <w:lang w:val="en-US"/>
        </w:rPr>
        <w:t xml:space="preserve"> concentration</w:t>
      </w:r>
      <w:r w:rsidR="00B15B51" w:rsidRPr="00193EBE">
        <w:rPr>
          <w:lang w:val="en-US"/>
        </w:rPr>
        <w:t xml:space="preserve"> i</w:t>
      </w:r>
      <w:r w:rsidR="003F49EB" w:rsidRPr="00193EBE">
        <w:rPr>
          <w:lang w:val="en-US"/>
        </w:rPr>
        <w:t>ncreased from 0.0 to 0.3, but it</w:t>
      </w:r>
      <w:r w:rsidR="00B15B51" w:rsidRPr="00193EBE">
        <w:rPr>
          <w:lang w:val="en-US"/>
        </w:rPr>
        <w:t xml:space="preserve"> improved relative to the corresponding vinyl-containing polyurethane.  The Young’s modulus of the grafted latexes increased from 1.79 to 4.39 MP</w:t>
      </w:r>
      <w:r w:rsidR="00DE376D" w:rsidRPr="00193EBE">
        <w:rPr>
          <w:lang w:val="en-US"/>
        </w:rPr>
        <w:t>a</w:t>
      </w:r>
      <w:r w:rsidR="00B15B51" w:rsidRPr="00193EBE">
        <w:rPr>
          <w:lang w:val="en-US"/>
        </w:rPr>
        <w:t xml:space="preserve"> as </w:t>
      </w:r>
      <w:r w:rsidR="003F49EB" w:rsidRPr="00193EBE">
        <w:rPr>
          <w:lang w:val="en-US"/>
        </w:rPr>
        <w:t xml:space="preserve">the </w:t>
      </w:r>
      <w:r w:rsidR="00B15B51" w:rsidRPr="00193EBE">
        <w:rPr>
          <w:lang w:val="en-US"/>
        </w:rPr>
        <w:t xml:space="preserve">HEA molar ratio increased from 0.0 to 0.3.  The elongation at break remained relatively constant as </w:t>
      </w:r>
      <w:r w:rsidR="003F49EB" w:rsidRPr="00193EBE">
        <w:rPr>
          <w:lang w:val="en-US"/>
        </w:rPr>
        <w:t xml:space="preserve">the </w:t>
      </w:r>
      <w:r w:rsidR="00B15B51" w:rsidRPr="00193EBE">
        <w:rPr>
          <w:lang w:val="en-US"/>
        </w:rPr>
        <w:t>HEA increased, but decreased slightly as the HEA molar ratio increased from 0.2 to 0.3.</w:t>
      </w:r>
      <w:r w:rsidR="005423E8">
        <w:rPr>
          <w:lang w:val="en-US"/>
        </w:rPr>
        <w:t xml:space="preserve"> </w:t>
      </w:r>
      <w:r w:rsidR="00B15B51" w:rsidRPr="00193EBE">
        <w:rPr>
          <w:lang w:val="en-US"/>
        </w:rPr>
        <w:t xml:space="preserve">It should be noted that for both </w:t>
      </w:r>
      <w:r w:rsidR="005423E8">
        <w:rPr>
          <w:lang w:val="en-US"/>
        </w:rPr>
        <w:t xml:space="preserve">PU and GHL films a </w:t>
      </w:r>
      <w:r w:rsidR="00F426C6" w:rsidRPr="00193EBE">
        <w:rPr>
          <w:lang w:val="en-US"/>
        </w:rPr>
        <w:t xml:space="preserve">decrease in </w:t>
      </w:r>
      <w:r w:rsidR="005423E8">
        <w:rPr>
          <w:lang w:val="en-US"/>
        </w:rPr>
        <w:t>stress and strain</w:t>
      </w:r>
      <w:r w:rsidR="00F426C6" w:rsidRPr="00193EBE">
        <w:rPr>
          <w:lang w:val="en-US"/>
        </w:rPr>
        <w:t xml:space="preserve"> at break </w:t>
      </w:r>
      <w:r w:rsidR="00B15B51" w:rsidRPr="00193EBE">
        <w:rPr>
          <w:lang w:val="en-US"/>
        </w:rPr>
        <w:t>observed as the HEA molar increased from 0.2 to 0.3</w:t>
      </w:r>
      <w:r w:rsidR="00F426C6" w:rsidRPr="00193EBE">
        <w:rPr>
          <w:lang w:val="en-US"/>
        </w:rPr>
        <w:t xml:space="preserve"> is consistent with the changes in particle morphology.  </w:t>
      </w:r>
      <w:r w:rsidR="00B15B51" w:rsidRPr="00193EBE">
        <w:rPr>
          <w:lang w:val="en-US"/>
        </w:rPr>
        <w:t xml:space="preserve">  </w:t>
      </w:r>
    </w:p>
    <w:p w14:paraId="5422BB35" w14:textId="77777777" w:rsidR="00B15B51" w:rsidRPr="009E476C" w:rsidRDefault="00B15B51" w:rsidP="007B01B3">
      <w:pPr>
        <w:spacing w:line="480" w:lineRule="auto"/>
        <w:ind w:firstLine="708"/>
        <w:jc w:val="both"/>
        <w:rPr>
          <w:lang w:val="en-US"/>
        </w:rPr>
      </w:pPr>
      <w:r w:rsidRPr="00193EBE">
        <w:rPr>
          <w:lang w:val="en-US"/>
        </w:rPr>
        <w:t>The Mooney-Rivlin equation</w:t>
      </w:r>
      <w:r w:rsidR="009D0F25" w:rsidRPr="00193EBE">
        <w:rPr>
          <w:lang w:val="en-US"/>
        </w:rPr>
        <w:t xml:space="preserve">, as shown in </w:t>
      </w:r>
      <w:r w:rsidR="00A4739E" w:rsidRPr="009E476C">
        <w:rPr>
          <w:b/>
          <w:lang w:val="en-US"/>
        </w:rPr>
        <w:fldChar w:fldCharType="begin"/>
      </w:r>
      <w:r w:rsidRPr="00193EBE">
        <w:rPr>
          <w:b/>
          <w:lang w:val="en-US"/>
        </w:rPr>
        <w:instrText xml:space="preserve"> REF _Ref309750257 \h </w:instrText>
      </w:r>
      <w:r w:rsidR="009D0F25" w:rsidRPr="00193EBE">
        <w:rPr>
          <w:b/>
          <w:lang w:val="en-US"/>
        </w:rPr>
        <w:instrText xml:space="preserve"> \* MERGEFORMAT </w:instrText>
      </w:r>
      <w:r w:rsidR="00A4739E" w:rsidRPr="009E476C">
        <w:rPr>
          <w:b/>
          <w:lang w:val="en-US"/>
        </w:rPr>
      </w:r>
      <w:r w:rsidR="00A4739E" w:rsidRPr="009E476C">
        <w:rPr>
          <w:b/>
          <w:lang w:val="en-US"/>
        </w:rPr>
        <w:fldChar w:fldCharType="separate"/>
      </w:r>
      <w:r w:rsidR="00EB0F92" w:rsidRPr="00EB0F92">
        <w:rPr>
          <w:b/>
          <w:lang w:val="en-US"/>
        </w:rPr>
        <w:t xml:space="preserve">Equation </w:t>
      </w:r>
      <w:r w:rsidR="00EB0F92" w:rsidRPr="00EB0F92">
        <w:rPr>
          <w:b/>
          <w:noProof/>
          <w:lang w:val="en-US"/>
        </w:rPr>
        <w:t>1</w:t>
      </w:r>
      <w:r w:rsidR="00A4739E" w:rsidRPr="009E476C">
        <w:rPr>
          <w:b/>
          <w:lang w:val="en-US"/>
        </w:rPr>
        <w:fldChar w:fldCharType="end"/>
      </w:r>
      <w:r w:rsidR="009D0F25" w:rsidRPr="009E476C">
        <w:rPr>
          <w:lang w:val="en-US"/>
        </w:rPr>
        <w:t>,</w:t>
      </w:r>
      <w:r w:rsidRPr="009E476C">
        <w:rPr>
          <w:lang w:val="en-US"/>
        </w:rPr>
        <w:t xml:space="preserve"> can be used to estimate the molecular weight between </w:t>
      </w:r>
      <w:r w:rsidR="00393D6C" w:rsidRPr="009E476C">
        <w:rPr>
          <w:lang w:val="en-US"/>
        </w:rPr>
        <w:t>crosslinks</w:t>
      </w:r>
      <w:r w:rsidRPr="009E476C">
        <w:rPr>
          <w:lang w:val="en-US"/>
        </w:rPr>
        <w:t xml:space="preserve"> (</w:t>
      </w:r>
      <w:r w:rsidRPr="009E476C">
        <w:rPr>
          <w:i/>
          <w:lang w:val="en-US"/>
        </w:rPr>
        <w:t>M</w:t>
      </w:r>
      <w:r w:rsidRPr="009E476C">
        <w:rPr>
          <w:i/>
          <w:vertAlign w:val="subscript"/>
          <w:lang w:val="en-US"/>
        </w:rPr>
        <w:t>c</w:t>
      </w:r>
      <w:r w:rsidRPr="009E476C">
        <w:rPr>
          <w:lang w:val="en-US"/>
        </w:rPr>
        <w:t>) from the stress-str</w:t>
      </w:r>
      <w:r w:rsidR="003F49EB" w:rsidRPr="009E476C">
        <w:rPr>
          <w:lang w:val="en-US"/>
        </w:rPr>
        <w:t>ain behavior as</w:t>
      </w:r>
      <w:r w:rsidRPr="009E476C">
        <w:rPr>
          <w:lang w:val="en-US"/>
        </w:rPr>
        <w:t xml:space="preserve"> shown in </w:t>
      </w:r>
      <w:r w:rsidR="00A4739E" w:rsidRPr="009E476C">
        <w:rPr>
          <w:b/>
          <w:lang w:val="en-US"/>
        </w:rPr>
        <w:fldChar w:fldCharType="begin"/>
      </w:r>
      <w:r w:rsidRPr="00193EBE">
        <w:rPr>
          <w:b/>
          <w:lang w:val="en-US"/>
        </w:rPr>
        <w:instrText xml:space="preserve"> REF _Ref309750322 \h </w:instrText>
      </w:r>
      <w:r w:rsidR="009D0F25" w:rsidRPr="00193EBE">
        <w:rPr>
          <w:b/>
          <w:lang w:val="en-US"/>
        </w:rPr>
        <w:instrText xml:space="preserve"> \* MERGEFORMAT </w:instrText>
      </w:r>
      <w:r w:rsidR="00A4739E" w:rsidRPr="009E476C">
        <w:rPr>
          <w:b/>
          <w:lang w:val="en-US"/>
        </w:rPr>
      </w:r>
      <w:r w:rsidR="00A4739E" w:rsidRPr="009E476C">
        <w:rPr>
          <w:b/>
          <w:lang w:val="en-US"/>
        </w:rPr>
        <w:fldChar w:fldCharType="separate"/>
      </w:r>
      <w:r w:rsidR="00EB0F92" w:rsidRPr="00EB0F92">
        <w:rPr>
          <w:b/>
          <w:lang w:val="en-US"/>
        </w:rPr>
        <w:t xml:space="preserve">Equation </w:t>
      </w:r>
      <w:r w:rsidR="00EB0F92" w:rsidRPr="00EB0F92">
        <w:rPr>
          <w:b/>
          <w:noProof/>
          <w:lang w:val="en-US"/>
        </w:rPr>
        <w:t>2</w:t>
      </w:r>
      <w:r w:rsidR="00A4739E" w:rsidRPr="009E476C">
        <w:rPr>
          <w:b/>
          <w:lang w:val="en-US"/>
        </w:rPr>
        <w:fldChar w:fldCharType="end"/>
      </w:r>
      <w:r w:rsidR="007B01B3" w:rsidRPr="009E476C">
        <w:rPr>
          <w:lang w:val="en-US"/>
        </w:rPr>
        <w:t xml:space="preserve">, </w:t>
      </w:r>
      <w:r w:rsidRPr="009E476C">
        <w:rPr>
          <w:lang w:val="en-US"/>
        </w:rPr>
        <w:t xml:space="preserve">where </w:t>
      </w:r>
      <w:r w:rsidRPr="009E476C">
        <w:rPr>
          <w:i/>
          <w:lang w:val="en-US"/>
        </w:rPr>
        <w:t>σ</w:t>
      </w:r>
      <w:r w:rsidRPr="009E476C">
        <w:rPr>
          <w:lang w:val="en-US"/>
        </w:rPr>
        <w:t xml:space="preserve"> is the tensile stress, </w:t>
      </w:r>
      <w:r w:rsidR="007B01B3" w:rsidRPr="009E476C">
        <w:rPr>
          <w:lang w:val="en-US"/>
        </w:rPr>
        <w:t xml:space="preserve">λ is the stretch ratio, C1 and C2 are experimentally determined parameters, </w:t>
      </w:r>
      <w:r w:rsidRPr="009E476C">
        <w:rPr>
          <w:i/>
          <w:lang w:val="en-US"/>
        </w:rPr>
        <w:t>ρ</w:t>
      </w:r>
      <w:r w:rsidRPr="009E476C">
        <w:rPr>
          <w:lang w:val="en-US"/>
        </w:rPr>
        <w:t xml:space="preserve"> is the density of the polymer, </w:t>
      </w:r>
      <w:r w:rsidRPr="009E476C">
        <w:rPr>
          <w:i/>
          <w:lang w:val="en-US"/>
        </w:rPr>
        <w:t>R</w:t>
      </w:r>
      <w:r w:rsidRPr="009E476C">
        <w:rPr>
          <w:lang w:val="en-US"/>
        </w:rPr>
        <w:t xml:space="preserve"> is the gas constant,</w:t>
      </w:r>
      <w:r w:rsidR="003F49EB" w:rsidRPr="009E476C">
        <w:rPr>
          <w:lang w:val="en-US"/>
        </w:rPr>
        <w:t xml:space="preserve"> and</w:t>
      </w:r>
      <w:r w:rsidRPr="009E476C">
        <w:rPr>
          <w:lang w:val="en-US"/>
        </w:rPr>
        <w:t xml:space="preserve"> </w:t>
      </w:r>
      <w:r w:rsidRPr="009E476C">
        <w:rPr>
          <w:i/>
          <w:lang w:val="en-US"/>
        </w:rPr>
        <w:t>T</w:t>
      </w:r>
      <w:r w:rsidRPr="009E476C">
        <w:rPr>
          <w:lang w:val="en-US"/>
        </w:rPr>
        <w:t xml:space="preserve"> is </w:t>
      </w:r>
      <w:r w:rsidR="003F49EB" w:rsidRPr="009E476C">
        <w:rPr>
          <w:lang w:val="en-US"/>
        </w:rPr>
        <w:t xml:space="preserve">the </w:t>
      </w:r>
      <w:r w:rsidRPr="009E476C">
        <w:rPr>
          <w:lang w:val="en-US"/>
        </w:rPr>
        <w:t>absolute temperature.</w:t>
      </w:r>
      <w:r w:rsidR="00A4739E" w:rsidRPr="009E476C">
        <w:rPr>
          <w:lang w:val="en-US"/>
        </w:rPr>
        <w:fldChar w:fldCharType="begin">
          <w:fldData xml:space="preserve">PEVuZE5vdGU+PENpdGU+PEF1dGhvcj5Nb29uZXk8L0F1dGhvcj48WWVhcj4xOTQwPC9ZZWFyPjxS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</w:fldData>
        </w:fldChar>
      </w:r>
      <w:r w:rsidR="001D2749">
        <w:rPr>
          <w:lang w:val="en-US"/>
        </w:rPr>
        <w:instrText xml:space="preserve"> ADDIN EN.CITE </w:instrText>
      </w:r>
      <w:r w:rsidR="001D2749">
        <w:rPr>
          <w:lang w:val="en-US"/>
        </w:rPr>
        <w:fldChar w:fldCharType="begin">
          <w:fldData xml:space="preserve">PEVuZE5vdGU+PENpdGU+PEF1dGhvcj5Nb29uZXk8L0F1dGhvcj48WWVhcj4xOTQwPC9ZZWFyPjxS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</w:fldData>
        </w:fldChar>
      </w:r>
      <w:r w:rsidR="001D2749">
        <w:rPr>
          <w:lang w:val="en-US"/>
        </w:rPr>
        <w:instrText xml:space="preserve"> ADDIN EN.CITE.DATA </w:instrText>
      </w:r>
      <w:r w:rsidR="001D2749">
        <w:rPr>
          <w:lang w:val="en-US"/>
        </w:rPr>
      </w:r>
      <w:r w:rsidR="001D2749">
        <w:rPr>
          <w:lang w:val="en-US"/>
        </w:rPr>
        <w:fldChar w:fldCharType="end"/>
      </w:r>
      <w:r w:rsidR="00A4739E" w:rsidRPr="009E476C">
        <w:rPr>
          <w:lang w:val="en-US"/>
        </w:rPr>
      </w:r>
      <w:r w:rsidR="00A4739E" w:rsidRPr="009E476C">
        <w:rPr>
          <w:lang w:val="en-US"/>
        </w:rPr>
        <w:fldChar w:fldCharType="separate"/>
      </w:r>
      <w:r w:rsidR="001D2749" w:rsidRPr="001D2749">
        <w:rPr>
          <w:noProof/>
          <w:vertAlign w:val="superscript"/>
          <w:lang w:val="en-US"/>
        </w:rPr>
        <w:t>[</w:t>
      </w:r>
      <w:hyperlink w:anchor="_ENREF_50" w:tooltip="Mooney, 1940 #351" w:history="1">
        <w:r w:rsidR="001D2749" w:rsidRPr="001D2749">
          <w:rPr>
            <w:noProof/>
            <w:vertAlign w:val="superscript"/>
            <w:lang w:val="en-US"/>
          </w:rPr>
          <w:t>50</w:t>
        </w:r>
      </w:hyperlink>
      <w:r w:rsidR="001D2749" w:rsidRPr="001D2749">
        <w:rPr>
          <w:noProof/>
          <w:vertAlign w:val="superscript"/>
          <w:lang w:val="en-US"/>
        </w:rPr>
        <w:t xml:space="preserve">, </w:t>
      </w:r>
      <w:hyperlink w:anchor="_ENREF_51" w:tooltip="Thunga, 2010 #383" w:history="1">
        <w:r w:rsidR="001D2749" w:rsidRPr="001D2749">
          <w:rPr>
            <w:noProof/>
            <w:vertAlign w:val="superscript"/>
            <w:lang w:val="en-US"/>
          </w:rPr>
          <w:t>51</w:t>
        </w:r>
      </w:hyperlink>
      <w:r w:rsidR="001D2749" w:rsidRPr="001D2749">
        <w:rPr>
          <w:noProof/>
          <w:vertAlign w:val="superscript"/>
          <w:lang w:val="en-US"/>
        </w:rPr>
        <w:t>]</w:t>
      </w:r>
      <w:r w:rsidR="00A4739E" w:rsidRPr="009E476C">
        <w:rPr>
          <w:lang w:val="en-US"/>
        </w:rPr>
        <w:fldChar w:fldCharType="end"/>
      </w:r>
    </w:p>
    <w:p w14:paraId="5374C063" w14:textId="77777777" w:rsidR="00B15B51" w:rsidRPr="009E476C" w:rsidRDefault="00183FDD" w:rsidP="009E476C">
      <w:pPr>
        <w:spacing w:line="480" w:lineRule="auto"/>
        <w:ind w:firstLine="706"/>
        <w:rPr>
          <w:lang w:val="en-US"/>
        </w:rPr>
      </w:pPr>
      <w:r w:rsidRPr="009E476C">
        <w:rPr>
          <w:lang w:val="en-US"/>
        </w:rPr>
        <w:t>The tensile data conforms to</w:t>
      </w:r>
      <w:r w:rsidR="00B15B51" w:rsidRPr="009E476C">
        <w:rPr>
          <w:lang w:val="en-US"/>
        </w:rPr>
        <w:t xml:space="preserve"> Equation 1, as shown in</w:t>
      </w:r>
      <w:r w:rsidR="009E476C">
        <w:rPr>
          <w:lang w:val="en-US"/>
        </w:rPr>
        <w:t xml:space="preserve"> </w:t>
      </w:r>
      <w:r w:rsidR="009E476C">
        <w:rPr>
          <w:lang w:val="en-US"/>
        </w:rPr>
        <w:fldChar w:fldCharType="begin"/>
      </w:r>
      <w:r w:rsidR="009E476C">
        <w:rPr>
          <w:lang w:val="en-US"/>
        </w:rPr>
        <w:instrText xml:space="preserve"> REF _Ref369012164 \h </w:instrText>
      </w:r>
      <w:r w:rsidR="009E476C">
        <w:rPr>
          <w:lang w:val="en-US"/>
        </w:rPr>
      </w:r>
      <w:r w:rsidR="009E476C">
        <w:rPr>
          <w:lang w:val="en-US"/>
        </w:rPr>
        <w:fldChar w:fldCharType="separate"/>
      </w:r>
      <w:r w:rsidR="00EB0F92" w:rsidRPr="009E476C">
        <w:t xml:space="preserve">Figure </w:t>
      </w:r>
      <w:r w:rsidR="00EB0F92">
        <w:rPr>
          <w:noProof/>
        </w:rPr>
        <w:t>3</w:t>
      </w:r>
      <w:r w:rsidR="009E476C">
        <w:rPr>
          <w:lang w:val="en-US"/>
        </w:rPr>
        <w:fldChar w:fldCharType="end"/>
      </w:r>
      <w:r w:rsidR="00B15B51" w:rsidRPr="009E476C">
        <w:rPr>
          <w:lang w:val="en-US"/>
        </w:rPr>
        <w:t xml:space="preserve">.  The values for </w:t>
      </w:r>
      <w:r w:rsidR="00B15B51" w:rsidRPr="009E476C">
        <w:rPr>
          <w:i/>
          <w:lang w:val="en-US"/>
        </w:rPr>
        <w:t>M</w:t>
      </w:r>
      <w:r w:rsidR="00B15B51" w:rsidRPr="009E476C">
        <w:rPr>
          <w:vertAlign w:val="subscript"/>
          <w:lang w:val="en-US"/>
        </w:rPr>
        <w:t>c</w:t>
      </w:r>
      <w:r w:rsidR="00B15B51" w:rsidRPr="009E476C">
        <w:rPr>
          <w:lang w:val="en-US"/>
        </w:rPr>
        <w:t xml:space="preserve"> are listed in</w:t>
      </w:r>
      <w:r w:rsidR="00E66759" w:rsidRPr="009E476C">
        <w:rPr>
          <w:lang w:val="en-US"/>
        </w:rPr>
        <w:t xml:space="preserve"> </w:t>
      </w:r>
      <w:r w:rsidR="00A4739E" w:rsidRPr="009E476C">
        <w:rPr>
          <w:lang w:val="en-US"/>
        </w:rPr>
        <w:fldChar w:fldCharType="begin"/>
      </w:r>
      <w:r w:rsidR="008B76B6" w:rsidRPr="009E476C">
        <w:rPr>
          <w:lang w:val="en-US"/>
        </w:rPr>
        <w:instrText xml:space="preserve"> REF _Ref319597842 \h  \* MERGEFORMAT </w:instrText>
      </w:r>
      <w:r w:rsidR="00A4739E" w:rsidRPr="009E476C">
        <w:rPr>
          <w:lang w:val="en-US"/>
        </w:rPr>
      </w:r>
      <w:r w:rsidR="00A4739E" w:rsidRPr="009E476C">
        <w:rPr>
          <w:lang w:val="en-US"/>
        </w:rPr>
        <w:fldChar w:fldCharType="separate"/>
      </w:r>
      <w:r w:rsidR="00EB0F92" w:rsidRPr="00EB0F92">
        <w:rPr>
          <w:b/>
          <w:lang w:val="en-US"/>
        </w:rPr>
        <w:t>Table 3</w:t>
      </w:r>
      <w:r w:rsidR="00A4739E" w:rsidRPr="009E476C">
        <w:rPr>
          <w:lang w:val="en-US"/>
        </w:rPr>
        <w:fldChar w:fldCharType="end"/>
      </w:r>
      <w:r w:rsidRPr="009E476C">
        <w:rPr>
          <w:lang w:val="en-US"/>
        </w:rPr>
        <w:t>. The c</w:t>
      </w:r>
      <w:r w:rsidR="00B15B51" w:rsidRPr="009E476C">
        <w:rPr>
          <w:lang w:val="en-US"/>
        </w:rPr>
        <w:t xml:space="preserve">rosslink density is inversely proportional to </w:t>
      </w:r>
      <w:r w:rsidR="00B15B51" w:rsidRPr="009E476C">
        <w:rPr>
          <w:i/>
          <w:lang w:val="en-US"/>
        </w:rPr>
        <w:t>M</w:t>
      </w:r>
      <w:r w:rsidR="00B15B51" w:rsidRPr="009E476C">
        <w:rPr>
          <w:vertAlign w:val="subscript"/>
          <w:lang w:val="en-US"/>
        </w:rPr>
        <w:t>c</w:t>
      </w:r>
      <w:r w:rsidR="00B15B51" w:rsidRPr="009E476C">
        <w:rPr>
          <w:lang w:val="en-US"/>
        </w:rPr>
        <w:t xml:space="preserve">.  For </w:t>
      </w:r>
      <w:r w:rsidRPr="009E476C">
        <w:rPr>
          <w:lang w:val="en-US"/>
        </w:rPr>
        <w:t xml:space="preserve">the </w:t>
      </w:r>
      <w:r w:rsidR="00B15B51" w:rsidRPr="009E476C">
        <w:rPr>
          <w:lang w:val="en-US"/>
        </w:rPr>
        <w:t xml:space="preserve">vinyl-containing polyurethane films, </w:t>
      </w:r>
      <w:r w:rsidR="00B15B51" w:rsidRPr="009E476C">
        <w:rPr>
          <w:i/>
          <w:lang w:val="en-US"/>
        </w:rPr>
        <w:t>M</w:t>
      </w:r>
      <w:r w:rsidR="00B15B51" w:rsidRPr="009E476C">
        <w:rPr>
          <w:vertAlign w:val="subscript"/>
          <w:lang w:val="en-US"/>
        </w:rPr>
        <w:t>c</w:t>
      </w:r>
      <w:r w:rsidR="00B15B51" w:rsidRPr="009E476C">
        <w:rPr>
          <w:lang w:val="en-US"/>
        </w:rPr>
        <w:t xml:space="preserve"> increased with increasing amounts of HEA, whereas for the grafted hybrid latex films, </w:t>
      </w:r>
      <w:r w:rsidR="00B15B51" w:rsidRPr="009E476C">
        <w:rPr>
          <w:i/>
          <w:lang w:val="en-US"/>
        </w:rPr>
        <w:t>M</w:t>
      </w:r>
      <w:r w:rsidR="00B15B51" w:rsidRPr="009E476C">
        <w:rPr>
          <w:vertAlign w:val="subscript"/>
          <w:lang w:val="en-US"/>
        </w:rPr>
        <w:t xml:space="preserve">c </w:t>
      </w:r>
      <w:r w:rsidR="00B15B51" w:rsidRPr="009E476C">
        <w:rPr>
          <w:lang w:val="en-US"/>
        </w:rPr>
        <w:t xml:space="preserve">did not change as the HEA molar ratio increased from 0.2 to 0.3.  The model </w:t>
      </w:r>
      <w:r w:rsidRPr="009E476C">
        <w:rPr>
          <w:lang w:val="en-US"/>
        </w:rPr>
        <w:t>was not applied to the samples PU-0.3 and GHL-0.3</w:t>
      </w:r>
      <w:r w:rsidR="00B15B51" w:rsidRPr="009E476C">
        <w:rPr>
          <w:lang w:val="en-US"/>
        </w:rPr>
        <w:t xml:space="preserve"> with the highest amounts of HEA</w:t>
      </w:r>
      <w:r w:rsidRPr="009E476C">
        <w:rPr>
          <w:lang w:val="en-US"/>
        </w:rPr>
        <w:t>,</w:t>
      </w:r>
      <w:r w:rsidR="00B15B51" w:rsidRPr="009E476C">
        <w:rPr>
          <w:lang w:val="en-US"/>
        </w:rPr>
        <w:t xml:space="preserve"> because of changes in </w:t>
      </w:r>
      <w:r w:rsidRPr="009E476C">
        <w:rPr>
          <w:lang w:val="en-US"/>
        </w:rPr>
        <w:t xml:space="preserve">the </w:t>
      </w:r>
      <w:r w:rsidR="00B15B51" w:rsidRPr="009E476C">
        <w:rPr>
          <w:lang w:val="en-US"/>
        </w:rPr>
        <w:t>morphology and behavior</w:t>
      </w:r>
      <w:r w:rsidRPr="009E476C">
        <w:rPr>
          <w:lang w:val="en-US"/>
        </w:rPr>
        <w:t xml:space="preserve">. </w:t>
      </w:r>
      <w:r w:rsidR="00B15B51" w:rsidRPr="009E476C">
        <w:rPr>
          <w:lang w:val="en-US"/>
        </w:rPr>
        <w:t xml:space="preserve"> </w:t>
      </w:r>
      <w:r w:rsidR="009E476C">
        <w:rPr>
          <w:lang w:val="en-US"/>
        </w:rPr>
        <w:fldChar w:fldCharType="begin"/>
      </w:r>
      <w:r w:rsidR="009E476C">
        <w:rPr>
          <w:lang w:val="en-US"/>
        </w:rPr>
        <w:instrText xml:space="preserve"> REF _Ref369012164 \h </w:instrText>
      </w:r>
      <w:r w:rsidR="009E476C">
        <w:rPr>
          <w:lang w:val="en-US"/>
        </w:rPr>
      </w:r>
      <w:r w:rsidR="009E476C">
        <w:rPr>
          <w:lang w:val="en-US"/>
        </w:rPr>
        <w:fldChar w:fldCharType="separate"/>
      </w:r>
      <w:r w:rsidR="00EB0F92" w:rsidRPr="009E476C">
        <w:t xml:space="preserve">Figure </w:t>
      </w:r>
      <w:r w:rsidR="00EB0F92">
        <w:rPr>
          <w:noProof/>
        </w:rPr>
        <w:t>3</w:t>
      </w:r>
      <w:r w:rsidR="009E476C">
        <w:rPr>
          <w:lang w:val="en-US"/>
        </w:rPr>
        <w:fldChar w:fldCharType="end"/>
      </w:r>
      <w:r w:rsidR="00B15B51" w:rsidRPr="009E476C">
        <w:rPr>
          <w:lang w:val="en-US"/>
        </w:rPr>
        <w:t xml:space="preserve"> illustrates that there was an absence of a rubbery plateau for PU-0.3.</w:t>
      </w:r>
    </w:p>
    <w:p w14:paraId="41057187" w14:textId="77777777" w:rsidR="00192C1F" w:rsidRPr="009E476C" w:rsidRDefault="00192C1F" w:rsidP="00B15B51">
      <w:pPr>
        <w:keepNext/>
        <w:spacing w:line="480" w:lineRule="auto"/>
        <w:rPr>
          <w:b/>
          <w:lang w:val="en-US"/>
        </w:rPr>
      </w:pPr>
    </w:p>
    <w:p w14:paraId="08E12089" w14:textId="77777777" w:rsidR="00B15B51" w:rsidRPr="009E476C" w:rsidRDefault="00B15B51" w:rsidP="00B15B51">
      <w:pPr>
        <w:keepNext/>
        <w:spacing w:line="480" w:lineRule="auto"/>
        <w:rPr>
          <w:b/>
          <w:lang w:val="en-US"/>
        </w:rPr>
      </w:pPr>
      <w:r w:rsidRPr="009E476C">
        <w:rPr>
          <w:b/>
          <w:lang w:val="en-US"/>
        </w:rPr>
        <w:t>Thermal Properties</w:t>
      </w:r>
    </w:p>
    <w:p w14:paraId="3FA9EF1A" w14:textId="77777777" w:rsidR="00B15B51" w:rsidRPr="009E476C" w:rsidRDefault="00B15B51" w:rsidP="00192C1F">
      <w:pPr>
        <w:spacing w:line="480" w:lineRule="auto"/>
        <w:ind w:firstLine="708"/>
        <w:jc w:val="both"/>
        <w:rPr>
          <w:lang w:val="en-US"/>
        </w:rPr>
      </w:pPr>
      <w:r w:rsidRPr="009E476C">
        <w:rPr>
          <w:lang w:val="en-US"/>
        </w:rPr>
        <w:t>The storage modulus (</w:t>
      </w:r>
      <w:r w:rsidRPr="009E476C">
        <w:rPr>
          <w:i/>
          <w:lang w:val="en-US"/>
        </w:rPr>
        <w:t>E</w:t>
      </w:r>
      <w:r w:rsidRPr="009E476C">
        <w:rPr>
          <w:lang w:val="en-US"/>
        </w:rPr>
        <w:t xml:space="preserve">’) of both </w:t>
      </w:r>
      <w:r w:rsidR="00183FDD" w:rsidRPr="009E476C">
        <w:rPr>
          <w:lang w:val="en-US"/>
        </w:rPr>
        <w:t xml:space="preserve">the </w:t>
      </w:r>
      <w:r w:rsidRPr="009E476C">
        <w:rPr>
          <w:lang w:val="en-US"/>
        </w:rPr>
        <w:t xml:space="preserve">vinyl-containing </w:t>
      </w:r>
      <w:r w:rsidR="00576382">
        <w:rPr>
          <w:lang w:val="en-US"/>
        </w:rPr>
        <w:t>PU</w:t>
      </w:r>
      <w:r w:rsidR="00576382" w:rsidRPr="009E476C">
        <w:rPr>
          <w:lang w:val="en-US"/>
        </w:rPr>
        <w:t xml:space="preserve">s </w:t>
      </w:r>
      <w:r w:rsidRPr="009E476C">
        <w:rPr>
          <w:lang w:val="en-US"/>
        </w:rPr>
        <w:t xml:space="preserve">and </w:t>
      </w:r>
      <w:r w:rsidR="00183FDD" w:rsidRPr="009E476C">
        <w:rPr>
          <w:lang w:val="en-US"/>
        </w:rPr>
        <w:t xml:space="preserve">the </w:t>
      </w:r>
      <w:r w:rsidRPr="009E476C">
        <w:rPr>
          <w:lang w:val="en-US"/>
        </w:rPr>
        <w:t>grafted hybrid latex films are shown in</w:t>
      </w:r>
      <w:r w:rsidR="00DD46DE" w:rsidRPr="009E476C">
        <w:rPr>
          <w:b/>
          <w:lang w:val="en-US"/>
        </w:rPr>
        <w:t xml:space="preserve"> </w:t>
      </w:r>
      <w:r w:rsidR="008067E7" w:rsidRPr="009E476C">
        <w:rPr>
          <w:lang w:val="en-US"/>
        </w:rPr>
        <w:fldChar w:fldCharType="begin"/>
      </w:r>
      <w:r w:rsidR="008067E7" w:rsidRPr="009E476C">
        <w:rPr>
          <w:lang w:val="en-US"/>
        </w:rPr>
        <w:instrText xml:space="preserve"> REF _Ref309778584 \h  \* MERGEFORMAT </w:instrText>
      </w:r>
      <w:r w:rsidR="008067E7" w:rsidRPr="009E476C">
        <w:rPr>
          <w:lang w:val="en-US"/>
        </w:rPr>
      </w:r>
      <w:r w:rsidR="008067E7" w:rsidRPr="009E476C">
        <w:rPr>
          <w:lang w:val="en-US"/>
        </w:rPr>
        <w:fldChar w:fldCharType="separate"/>
      </w:r>
      <w:r w:rsidR="00EB0F92" w:rsidRPr="00DC2E94">
        <w:rPr>
          <w:b/>
          <w:lang w:val="en-US"/>
        </w:rPr>
        <w:t>Figure 4</w:t>
      </w:r>
      <w:r w:rsidR="008067E7" w:rsidRPr="009E476C">
        <w:rPr>
          <w:lang w:val="en-US"/>
        </w:rPr>
        <w:fldChar w:fldCharType="end"/>
      </w:r>
      <w:r w:rsidR="000B693E">
        <w:rPr>
          <w:lang w:val="en-US"/>
        </w:rPr>
        <w:t>a</w:t>
      </w:r>
      <w:r w:rsidR="00DD46DE" w:rsidRPr="009E476C">
        <w:rPr>
          <w:b/>
          <w:lang w:val="en-US"/>
        </w:rPr>
        <w:t xml:space="preserve"> </w:t>
      </w:r>
      <w:r w:rsidR="00DD46DE" w:rsidRPr="009E476C">
        <w:rPr>
          <w:lang w:val="en-US"/>
        </w:rPr>
        <w:t>a</w:t>
      </w:r>
      <w:r w:rsidR="00183FDD" w:rsidRPr="009E476C">
        <w:rPr>
          <w:lang w:val="en-US"/>
        </w:rPr>
        <w:t>nd</w:t>
      </w:r>
      <w:r w:rsidR="00183FDD" w:rsidRPr="009E476C">
        <w:rPr>
          <w:b/>
          <w:lang w:val="en-US"/>
        </w:rPr>
        <w:t xml:space="preserve"> 4</w:t>
      </w:r>
      <w:r w:rsidR="000B693E">
        <w:rPr>
          <w:b/>
          <w:lang w:val="en-US"/>
        </w:rPr>
        <w:t>b</w:t>
      </w:r>
      <w:r w:rsidRPr="009E476C">
        <w:rPr>
          <w:lang w:val="en-US"/>
        </w:rPr>
        <w:t xml:space="preserve">, respectively.  The storage modulus of </w:t>
      </w:r>
      <w:r w:rsidR="00DD46DE" w:rsidRPr="009E476C">
        <w:rPr>
          <w:lang w:val="en-US"/>
        </w:rPr>
        <w:t xml:space="preserve">the </w:t>
      </w:r>
      <w:r w:rsidRPr="009E476C">
        <w:rPr>
          <w:lang w:val="en-US"/>
        </w:rPr>
        <w:t xml:space="preserve">vinyl-containing </w:t>
      </w:r>
      <w:r w:rsidR="00576382">
        <w:rPr>
          <w:lang w:val="en-US"/>
        </w:rPr>
        <w:t>PUs</w:t>
      </w:r>
      <w:r w:rsidR="00576382" w:rsidRPr="009E476C">
        <w:rPr>
          <w:lang w:val="en-US"/>
        </w:rPr>
        <w:t xml:space="preserve"> </w:t>
      </w:r>
      <w:r w:rsidRPr="009E476C">
        <w:rPr>
          <w:lang w:val="en-US"/>
        </w:rPr>
        <w:t xml:space="preserve">decreased as </w:t>
      </w:r>
      <w:r w:rsidR="00DD46DE" w:rsidRPr="009E476C">
        <w:rPr>
          <w:lang w:val="en-US"/>
        </w:rPr>
        <w:t xml:space="preserve">the ratio of </w:t>
      </w:r>
      <w:r w:rsidRPr="009E476C">
        <w:rPr>
          <w:lang w:val="en-US"/>
        </w:rPr>
        <w:t xml:space="preserve">HEA increased.  </w:t>
      </w:r>
      <w:r w:rsidR="005119D1">
        <w:rPr>
          <w:lang w:val="en-US"/>
        </w:rPr>
        <w:t xml:space="preserve">The decrease in the modulus is more evident because of </w:t>
      </w:r>
      <w:r w:rsidRPr="009E476C">
        <w:rPr>
          <w:lang w:val="en-US"/>
        </w:rPr>
        <w:t xml:space="preserve">HEA causing more </w:t>
      </w:r>
      <w:r w:rsidR="00DD46DE" w:rsidRPr="009E476C">
        <w:rPr>
          <w:lang w:val="en-US"/>
        </w:rPr>
        <w:t xml:space="preserve">chain </w:t>
      </w:r>
      <w:r w:rsidRPr="009E476C">
        <w:rPr>
          <w:lang w:val="en-US"/>
        </w:rPr>
        <w:t>termination, leading to more dangling chains.</w:t>
      </w:r>
      <w:r w:rsidR="00576382">
        <w:rPr>
          <w:lang w:val="en-US"/>
        </w:rPr>
        <w:t xml:space="preserve"> These dangling chains may platinize the segmental relaxation in the polymer chains resulting in reducing the modulus of the material. </w:t>
      </w:r>
      <w:r w:rsidR="00511139" w:rsidRPr="009E476C">
        <w:rPr>
          <w:lang w:val="en-US"/>
        </w:rPr>
        <w:t>The decrease in storage modulus</w:t>
      </w:r>
      <w:r w:rsidR="00576382">
        <w:rPr>
          <w:lang w:val="en-US"/>
        </w:rPr>
        <w:t xml:space="preserve"> can</w:t>
      </w:r>
      <w:r w:rsidR="00511139" w:rsidRPr="009E476C">
        <w:rPr>
          <w:lang w:val="en-US"/>
        </w:rPr>
        <w:t xml:space="preserve"> </w:t>
      </w:r>
      <w:r w:rsidR="009809A0" w:rsidRPr="009E476C">
        <w:rPr>
          <w:lang w:val="en-US"/>
        </w:rPr>
        <w:t>also</w:t>
      </w:r>
      <w:r w:rsidR="00576382">
        <w:rPr>
          <w:lang w:val="en-US"/>
        </w:rPr>
        <w:t xml:space="preserve"> be attributed to the </w:t>
      </w:r>
      <w:r w:rsidR="009809A0" w:rsidRPr="009E476C">
        <w:rPr>
          <w:lang w:val="en-US"/>
        </w:rPr>
        <w:t>cross-link density</w:t>
      </w:r>
      <w:r w:rsidR="00576382">
        <w:rPr>
          <w:lang w:val="en-US"/>
        </w:rPr>
        <w:t xml:space="preserve"> of the PU </w:t>
      </w:r>
      <w:commentRangeStart w:id="12"/>
      <w:r w:rsidR="00576382">
        <w:rPr>
          <w:lang w:val="en-US"/>
        </w:rPr>
        <w:t>matrix</w:t>
      </w:r>
      <w:commentRangeEnd w:id="12"/>
      <w:r w:rsidR="00576382">
        <w:rPr>
          <w:rStyle w:val="CommentReference"/>
        </w:rPr>
        <w:commentReference w:id="12"/>
      </w:r>
      <w:r w:rsidR="00361C32" w:rsidRPr="009E476C">
        <w:rPr>
          <w:lang w:val="en-US"/>
        </w:rPr>
        <w:t>.</w:t>
      </w:r>
      <w:r w:rsidR="009A742F">
        <w:rPr>
          <w:lang w:val="en-US"/>
        </w:rPr>
        <w:t xml:space="preserve"> </w:t>
      </w:r>
      <w:r w:rsidRPr="009E476C">
        <w:rPr>
          <w:lang w:val="en-US"/>
        </w:rPr>
        <w:t xml:space="preserve">In contrast, the storage modulus increased for the </w:t>
      </w:r>
      <w:r w:rsidR="00576382">
        <w:rPr>
          <w:lang w:val="en-US"/>
        </w:rPr>
        <w:t xml:space="preserve">GHL samples </w:t>
      </w:r>
      <w:r w:rsidRPr="009E476C">
        <w:rPr>
          <w:lang w:val="en-US"/>
        </w:rPr>
        <w:t xml:space="preserve">as </w:t>
      </w:r>
      <w:r w:rsidR="00DD46DE" w:rsidRPr="009E476C">
        <w:rPr>
          <w:lang w:val="en-US"/>
        </w:rPr>
        <w:t xml:space="preserve">the ratio of </w:t>
      </w:r>
      <w:r w:rsidRPr="009E476C">
        <w:rPr>
          <w:lang w:val="en-US"/>
        </w:rPr>
        <w:t>HEA increased, which can be explained by the</w:t>
      </w:r>
      <w:r w:rsidR="009A742F">
        <w:rPr>
          <w:lang w:val="en-US"/>
        </w:rPr>
        <w:t xml:space="preserve"> fact that the concentration of </w:t>
      </w:r>
      <w:r w:rsidRPr="009E476C">
        <w:rPr>
          <w:lang w:val="en-US"/>
        </w:rPr>
        <w:t>castor oil</w:t>
      </w:r>
      <w:r w:rsidR="009A742F">
        <w:rPr>
          <w:lang w:val="en-US"/>
        </w:rPr>
        <w:t xml:space="preserve"> responsible for controlling the flexibility of the GHL films is decreasing. </w:t>
      </w:r>
      <w:r w:rsidR="00B32C6E" w:rsidRPr="009E476C">
        <w:rPr>
          <w:lang w:val="en-US"/>
        </w:rPr>
        <w:t xml:space="preserve"> </w:t>
      </w:r>
    </w:p>
    <w:p w14:paraId="75468F49" w14:textId="77777777" w:rsidR="00B15B51" w:rsidRPr="009E476C" w:rsidRDefault="00E46AA7" w:rsidP="00BE7A66">
      <w:pPr>
        <w:spacing w:line="480" w:lineRule="auto"/>
        <w:ind w:firstLine="708"/>
        <w:jc w:val="both"/>
        <w:rPr>
          <w:lang w:val="en-US"/>
        </w:rPr>
      </w:pPr>
      <w:r w:rsidRPr="009E476C">
        <w:rPr>
          <w:lang w:val="en-US"/>
        </w:rPr>
        <w:t>The g</w:t>
      </w:r>
      <w:r w:rsidR="00B15B51" w:rsidRPr="009E476C">
        <w:rPr>
          <w:lang w:val="en-US"/>
        </w:rPr>
        <w:t xml:space="preserve">lass transition temperatures, </w:t>
      </w:r>
      <w:r w:rsidR="00B15B51" w:rsidRPr="009E476C">
        <w:rPr>
          <w:i/>
          <w:lang w:val="en-US"/>
        </w:rPr>
        <w:t>T</w:t>
      </w:r>
      <w:r w:rsidR="00B15B51" w:rsidRPr="009E476C">
        <w:rPr>
          <w:vertAlign w:val="subscript"/>
          <w:lang w:val="en-US"/>
        </w:rPr>
        <w:t>g</w:t>
      </w:r>
      <w:r w:rsidR="00B15B51" w:rsidRPr="009E476C">
        <w:rPr>
          <w:lang w:val="en-US"/>
        </w:rPr>
        <w:t xml:space="preserve">’s, of both </w:t>
      </w:r>
      <w:r w:rsidRPr="009E476C">
        <w:rPr>
          <w:lang w:val="en-US"/>
        </w:rPr>
        <w:t xml:space="preserve">the </w:t>
      </w:r>
      <w:r w:rsidR="00B15B51" w:rsidRPr="009E476C">
        <w:rPr>
          <w:lang w:val="en-US"/>
        </w:rPr>
        <w:t>vinyl-containing polyurethanes and</w:t>
      </w:r>
      <w:r w:rsidRPr="009E476C">
        <w:rPr>
          <w:lang w:val="en-US"/>
        </w:rPr>
        <w:t xml:space="preserve"> the grafted hybrid latexes have been</w:t>
      </w:r>
      <w:r w:rsidR="00B15B51" w:rsidRPr="009E476C">
        <w:rPr>
          <w:lang w:val="en-US"/>
        </w:rPr>
        <w:t xml:space="preserve"> determined using </w:t>
      </w:r>
      <w:r w:rsidR="00E87BBA" w:rsidRPr="009E476C">
        <w:rPr>
          <w:lang w:val="en-US"/>
        </w:rPr>
        <w:t>DMA</w:t>
      </w:r>
      <w:r w:rsidR="00B15B51" w:rsidRPr="009E476C">
        <w:rPr>
          <w:lang w:val="en-US"/>
        </w:rPr>
        <w:t xml:space="preserve"> and </w:t>
      </w:r>
      <w:r w:rsidR="00E87BBA" w:rsidRPr="009E476C">
        <w:rPr>
          <w:lang w:val="en-US"/>
        </w:rPr>
        <w:t>DSC</w:t>
      </w:r>
      <w:r w:rsidRPr="009E476C">
        <w:rPr>
          <w:lang w:val="en-US"/>
        </w:rPr>
        <w:t>, as summarize</w:t>
      </w:r>
      <w:r w:rsidR="00B15B51" w:rsidRPr="009E476C">
        <w:rPr>
          <w:lang w:val="en-US"/>
        </w:rPr>
        <w:t>d in</w:t>
      </w:r>
      <w:r w:rsidR="00BF3A1B" w:rsidRPr="009E476C">
        <w:rPr>
          <w:lang w:val="en-US"/>
        </w:rPr>
        <w:t xml:space="preserve"> </w:t>
      </w:r>
      <w:r w:rsidR="00A4739E" w:rsidRPr="009E476C">
        <w:rPr>
          <w:lang w:val="en-US"/>
        </w:rPr>
        <w:fldChar w:fldCharType="begin"/>
      </w:r>
      <w:r w:rsidR="008B76B6" w:rsidRPr="009E476C">
        <w:rPr>
          <w:lang w:val="en-US"/>
        </w:rPr>
        <w:instrText xml:space="preserve"> REF _Ref319598003 \h  \* MERGEFORMAT </w:instrText>
      </w:r>
      <w:r w:rsidR="00A4739E" w:rsidRPr="009E476C">
        <w:rPr>
          <w:lang w:val="en-US"/>
        </w:rPr>
      </w:r>
      <w:r w:rsidR="00A4739E" w:rsidRPr="009E476C">
        <w:rPr>
          <w:lang w:val="en-US"/>
        </w:rPr>
        <w:fldChar w:fldCharType="separate"/>
      </w:r>
      <w:r w:rsidR="00EB0F92" w:rsidRPr="00DC2E94">
        <w:rPr>
          <w:b/>
          <w:lang w:val="en-US"/>
        </w:rPr>
        <w:t>Table 4</w:t>
      </w:r>
      <w:r w:rsidR="00A4739E" w:rsidRPr="009E476C">
        <w:rPr>
          <w:lang w:val="en-US"/>
        </w:rPr>
        <w:fldChar w:fldCharType="end"/>
      </w:r>
      <w:r w:rsidR="00B15B51" w:rsidRPr="009E476C">
        <w:rPr>
          <w:lang w:val="en-US"/>
        </w:rPr>
        <w:t xml:space="preserve">.  </w:t>
      </w:r>
      <w:r w:rsidR="00E94566" w:rsidRPr="009E476C">
        <w:rPr>
          <w:lang w:val="en-US"/>
        </w:rPr>
        <w:t xml:space="preserve">With </w:t>
      </w:r>
      <w:r w:rsidR="00B15B51" w:rsidRPr="009E476C">
        <w:rPr>
          <w:lang w:val="en-US"/>
        </w:rPr>
        <w:t>DMA</w:t>
      </w:r>
      <w:r w:rsidR="00E94566" w:rsidRPr="009E476C">
        <w:rPr>
          <w:lang w:val="en-US"/>
        </w:rPr>
        <w:t xml:space="preserve">, </w:t>
      </w:r>
      <w:r w:rsidR="00B15B51" w:rsidRPr="009E476C">
        <w:rPr>
          <w:lang w:val="en-US"/>
        </w:rPr>
        <w:t xml:space="preserve">the </w:t>
      </w:r>
      <w:r w:rsidR="009A742F">
        <w:rPr>
          <w:lang w:val="en-US"/>
        </w:rPr>
        <w:t xml:space="preserve">apparent peak in the </w:t>
      </w:r>
      <w:r w:rsidR="00B15B51" w:rsidRPr="009E476C">
        <w:rPr>
          <w:lang w:val="en-US"/>
        </w:rPr>
        <w:t>tan δ</w:t>
      </w:r>
      <w:r w:rsidR="009A742F">
        <w:rPr>
          <w:lang w:val="en-US"/>
        </w:rPr>
        <w:t xml:space="preserve"> curves </w:t>
      </w:r>
      <w:r w:rsidR="00B15B51" w:rsidRPr="009E476C">
        <w:rPr>
          <w:lang w:val="en-US"/>
        </w:rPr>
        <w:t xml:space="preserve">corresponds to the </w:t>
      </w:r>
      <w:r w:rsidR="009A742F">
        <w:rPr>
          <w:lang w:val="en-US"/>
        </w:rPr>
        <w:t>glassy transition (</w:t>
      </w:r>
      <w:r w:rsidR="00B15B51" w:rsidRPr="009E476C">
        <w:rPr>
          <w:i/>
          <w:lang w:val="en-US"/>
        </w:rPr>
        <w:t>T</w:t>
      </w:r>
      <w:r w:rsidR="00B15B51" w:rsidRPr="009E476C">
        <w:rPr>
          <w:vertAlign w:val="subscript"/>
          <w:lang w:val="en-US"/>
        </w:rPr>
        <w:t>g</w:t>
      </w:r>
      <w:r w:rsidR="009A742F">
        <w:t>)</w:t>
      </w:r>
      <w:r w:rsidR="009A742F">
        <w:rPr>
          <w:lang w:val="en-US"/>
        </w:rPr>
        <w:t xml:space="preserve"> whereas </w:t>
      </w:r>
      <w:r w:rsidR="00B15B51" w:rsidRPr="009E476C">
        <w:rPr>
          <w:lang w:val="en-US"/>
        </w:rPr>
        <w:t>DSC determines</w:t>
      </w:r>
      <w:r w:rsidR="009A742F">
        <w:rPr>
          <w:lang w:val="en-US"/>
        </w:rPr>
        <w:t xml:space="preserve"> the same </w:t>
      </w:r>
      <w:r w:rsidR="00B15B51" w:rsidRPr="009E476C">
        <w:rPr>
          <w:lang w:val="en-US"/>
        </w:rPr>
        <w:t xml:space="preserve">by measuring changes in </w:t>
      </w:r>
      <w:r w:rsidRPr="009E476C">
        <w:rPr>
          <w:lang w:val="en-US"/>
        </w:rPr>
        <w:t xml:space="preserve">the </w:t>
      </w:r>
      <w:r w:rsidR="00B15B51" w:rsidRPr="009E476C">
        <w:rPr>
          <w:lang w:val="en-US"/>
        </w:rPr>
        <w:t>heat capacity between the glassy and rubb</w:t>
      </w:r>
      <w:r w:rsidRPr="009E476C">
        <w:rPr>
          <w:lang w:val="en-US"/>
        </w:rPr>
        <w:t>ery states.  Both methods exhibit similar trends. H</w:t>
      </w:r>
      <w:r w:rsidR="00B15B51" w:rsidRPr="009E476C">
        <w:rPr>
          <w:lang w:val="en-US"/>
        </w:rPr>
        <w:t xml:space="preserve">owever, the </w:t>
      </w:r>
      <w:r w:rsidR="00B15B51" w:rsidRPr="009E476C">
        <w:rPr>
          <w:i/>
          <w:lang w:val="en-US"/>
        </w:rPr>
        <w:t>T</w:t>
      </w:r>
      <w:r w:rsidR="00B15B51" w:rsidRPr="009E476C">
        <w:rPr>
          <w:vertAlign w:val="subscript"/>
          <w:lang w:val="en-US"/>
        </w:rPr>
        <w:t>g</w:t>
      </w:r>
      <w:r w:rsidRPr="009E476C">
        <w:rPr>
          <w:lang w:val="en-US"/>
        </w:rPr>
        <w:t xml:space="preserve"> determined by DSC i</w:t>
      </w:r>
      <w:r w:rsidR="00B15B51" w:rsidRPr="009E476C">
        <w:rPr>
          <w:lang w:val="en-US"/>
        </w:rPr>
        <w:t xml:space="preserve">s lower than the </w:t>
      </w:r>
      <w:r w:rsidR="00B15B51" w:rsidRPr="009E476C">
        <w:rPr>
          <w:i/>
          <w:lang w:val="en-US"/>
        </w:rPr>
        <w:t>T</w:t>
      </w:r>
      <w:r w:rsidR="00B15B51" w:rsidRPr="009E476C">
        <w:rPr>
          <w:vertAlign w:val="subscript"/>
          <w:lang w:val="en-US"/>
        </w:rPr>
        <w:t>g</w:t>
      </w:r>
      <w:r w:rsidR="00B15B51" w:rsidRPr="009E476C">
        <w:rPr>
          <w:lang w:val="en-US"/>
        </w:rPr>
        <w:t xml:space="preserve"> determined by the tan δ peak in </w:t>
      </w:r>
      <w:r w:rsidRPr="009E476C">
        <w:rPr>
          <w:lang w:val="en-US"/>
        </w:rPr>
        <w:t xml:space="preserve">the </w:t>
      </w:r>
      <w:r w:rsidR="00B15B51" w:rsidRPr="009E476C">
        <w:rPr>
          <w:lang w:val="en-US"/>
        </w:rPr>
        <w:t xml:space="preserve">DMA.  The </w:t>
      </w:r>
      <w:r w:rsidR="00B15B51" w:rsidRPr="009E476C">
        <w:rPr>
          <w:i/>
          <w:lang w:val="en-US"/>
        </w:rPr>
        <w:t>T</w:t>
      </w:r>
      <w:r w:rsidR="00B15B51" w:rsidRPr="009E476C">
        <w:rPr>
          <w:vertAlign w:val="subscript"/>
          <w:lang w:val="en-US"/>
        </w:rPr>
        <w:t>g</w:t>
      </w:r>
      <w:r w:rsidR="00B15B51" w:rsidRPr="009E476C">
        <w:rPr>
          <w:lang w:val="en-US"/>
        </w:rPr>
        <w:t xml:space="preserve"> of </w:t>
      </w:r>
      <w:r w:rsidRPr="009E476C">
        <w:rPr>
          <w:lang w:val="en-US"/>
        </w:rPr>
        <w:t xml:space="preserve">the </w:t>
      </w:r>
      <w:r w:rsidR="00B15B51" w:rsidRPr="009E476C">
        <w:rPr>
          <w:lang w:val="en-US"/>
        </w:rPr>
        <w:t>vinyl-containing polyurethane</w:t>
      </w:r>
      <w:r w:rsidRPr="009E476C">
        <w:rPr>
          <w:lang w:val="en-US"/>
        </w:rPr>
        <w:t>s</w:t>
      </w:r>
      <w:r w:rsidR="00B15B51" w:rsidRPr="009E476C">
        <w:rPr>
          <w:lang w:val="en-US"/>
        </w:rPr>
        <w:t xml:space="preserve"> decreased as </w:t>
      </w:r>
      <w:r w:rsidRPr="009E476C">
        <w:rPr>
          <w:lang w:val="en-US"/>
        </w:rPr>
        <w:t xml:space="preserve">the ratio of the </w:t>
      </w:r>
      <w:r w:rsidR="00B15B51" w:rsidRPr="009E476C">
        <w:rPr>
          <w:lang w:val="en-US"/>
        </w:rPr>
        <w:t xml:space="preserve">HEA increased from 0.0 to 0.2 and then increased </w:t>
      </w:r>
      <w:r w:rsidRPr="009E476C">
        <w:rPr>
          <w:lang w:val="en-US"/>
        </w:rPr>
        <w:t xml:space="preserve">only </w:t>
      </w:r>
      <w:r w:rsidR="00B15B51" w:rsidRPr="009E476C">
        <w:rPr>
          <w:lang w:val="en-US"/>
        </w:rPr>
        <w:t xml:space="preserve">slightly as </w:t>
      </w:r>
      <w:r w:rsidRPr="009E476C">
        <w:rPr>
          <w:lang w:val="en-US"/>
        </w:rPr>
        <w:t xml:space="preserve">the ratio of the </w:t>
      </w:r>
      <w:r w:rsidR="00B15B51" w:rsidRPr="009E476C">
        <w:rPr>
          <w:lang w:val="en-US"/>
        </w:rPr>
        <w:t xml:space="preserve">HEA increased from 0.2 to 0.3.  In contrast, the </w:t>
      </w:r>
      <w:r w:rsidR="00B15B51" w:rsidRPr="009E476C">
        <w:rPr>
          <w:i/>
          <w:lang w:val="en-US"/>
        </w:rPr>
        <w:t>T</w:t>
      </w:r>
      <w:r w:rsidR="00B15B51" w:rsidRPr="009E476C">
        <w:rPr>
          <w:vertAlign w:val="subscript"/>
          <w:lang w:val="en-US"/>
        </w:rPr>
        <w:t>g</w:t>
      </w:r>
      <w:r w:rsidR="00B15B51" w:rsidRPr="009E476C">
        <w:rPr>
          <w:lang w:val="en-US"/>
        </w:rPr>
        <w:t xml:space="preserve"> of </w:t>
      </w:r>
      <w:r w:rsidRPr="009E476C">
        <w:rPr>
          <w:lang w:val="en-US"/>
        </w:rPr>
        <w:t xml:space="preserve">the </w:t>
      </w:r>
      <w:r w:rsidR="00B15B51" w:rsidRPr="009E476C">
        <w:rPr>
          <w:lang w:val="en-US"/>
        </w:rPr>
        <w:t>grafted hybrid latex</w:t>
      </w:r>
      <w:r w:rsidRPr="009E476C">
        <w:rPr>
          <w:lang w:val="en-US"/>
        </w:rPr>
        <w:t>es</w:t>
      </w:r>
      <w:r w:rsidR="00B15B51" w:rsidRPr="009E476C">
        <w:rPr>
          <w:lang w:val="en-US"/>
        </w:rPr>
        <w:t xml:space="preserve"> increased as </w:t>
      </w:r>
      <w:r w:rsidRPr="009E476C">
        <w:rPr>
          <w:lang w:val="en-US"/>
        </w:rPr>
        <w:t xml:space="preserve">the ratio of the </w:t>
      </w:r>
      <w:r w:rsidR="00B15B51" w:rsidRPr="009E476C">
        <w:rPr>
          <w:lang w:val="en-US"/>
        </w:rPr>
        <w:t xml:space="preserve">HEA increased, which indicates improved grafting of </w:t>
      </w:r>
      <w:r w:rsidRPr="009E476C">
        <w:rPr>
          <w:lang w:val="en-US"/>
        </w:rPr>
        <w:t xml:space="preserve">the </w:t>
      </w:r>
      <w:r w:rsidR="00B15B51" w:rsidRPr="009E476C">
        <w:rPr>
          <w:lang w:val="en-US"/>
        </w:rPr>
        <w:t xml:space="preserve">vinyl monomers.  In addition, the presence of single glass transitions is an indication of </w:t>
      </w:r>
      <w:r w:rsidR="0042744C">
        <w:rPr>
          <w:lang w:val="en-US"/>
        </w:rPr>
        <w:t>homogeneous</w:t>
      </w:r>
      <w:r w:rsidR="0042744C" w:rsidRPr="009E476C">
        <w:rPr>
          <w:lang w:val="en-US"/>
        </w:rPr>
        <w:t xml:space="preserve"> </w:t>
      </w:r>
      <w:r w:rsidR="0042744C">
        <w:rPr>
          <w:lang w:val="en-US"/>
        </w:rPr>
        <w:t>GHL</w:t>
      </w:r>
      <w:r w:rsidR="00B15B51" w:rsidRPr="009E476C">
        <w:rPr>
          <w:lang w:val="en-US"/>
        </w:rPr>
        <w:t xml:space="preserve"> </w:t>
      </w:r>
      <w:r w:rsidR="0042744C">
        <w:rPr>
          <w:lang w:val="en-US"/>
        </w:rPr>
        <w:t xml:space="preserve">when compared with </w:t>
      </w:r>
      <w:r w:rsidR="0009692D" w:rsidRPr="009E476C">
        <w:rPr>
          <w:lang w:val="en-US"/>
        </w:rPr>
        <w:t>polymer blend</w:t>
      </w:r>
      <w:r w:rsidR="00B15B51" w:rsidRPr="009E476C">
        <w:rPr>
          <w:lang w:val="en-US"/>
        </w:rPr>
        <w:t>.</w:t>
      </w:r>
      <w:r w:rsidR="00A4739E" w:rsidRPr="009E476C">
        <w:rPr>
          <w:lang w:val="en-US"/>
        </w:rPr>
        <w:fldChar w:fldCharType="begin"/>
      </w:r>
      <w:r w:rsidR="001D2749">
        <w:rPr>
          <w:lang w:val="en-US"/>
        </w:rPr>
        <w:instrText xml:space="preserve"> ADDIN EN.CITE &lt;EndNote&gt;&lt;Cite&gt;&lt;Author&gt;Lu&lt;/Author&gt;&lt;Year&gt;2011&lt;/Year&gt;&lt;RecNum&gt;314&lt;/RecNum&gt;&lt;DisplayText&gt;&lt;style face="superscript"&gt;[45]&lt;/style&gt;&lt;/DisplayText&gt;&lt;record&gt;&lt;rec-number&gt;314&lt;/rec-number&gt;&lt;foreign-keys&gt;&lt;key app="EN" db-id="r9zwvsd2lasesxedzt2520wwx5z0vw95xvv0"&gt;314&lt;/key&gt;&lt;key app="ENWeb" db-id="UkNBcArYEEMAACrea4E"&gt;298&lt;/key&gt;&lt;/foreign-keys&gt;&lt;ref-type name="Journal Article"&gt;17&lt;/ref-type&gt;&lt;contributors&gt;&lt;authors&gt;&lt;author&gt;Lu, Yongshang&lt;/author&gt;&lt;author&gt;Larock, Richard C.&lt;/author&gt;&lt;/authors&gt;&lt;/contributors&gt;&lt;titles&gt;&lt;title&gt;Synthesis and properties of grafted latices from a soybean oil-based waterborne polyurethane and acrylics&lt;/title&gt;&lt;secondary-title&gt;Journal of Applied Polymer Science&lt;/secondary-title&gt;&lt;alt-title&gt;J. Appl. Polym. Sci.&lt;/alt-title&gt;&lt;/titles&gt;&lt;periodical&gt;&lt;full-title&gt;Journal of Applied Polymer Science&lt;/full-title&gt;&lt;abbr-1&gt;J. Appl. Polym. Sci.&lt;/abbr-1&gt;&lt;/periodical&gt;&lt;alt-periodical&gt;&lt;full-title&gt;Journal of Applied Polymer Science&lt;/full-title&gt;&lt;abbr-1&gt;J. Appl. Polym. Sci.&lt;/abbr-1&gt;&lt;/alt-periodical&gt;&lt;pages&gt;3305 - 3314&lt;/pages&gt;&lt;volume&gt;119&lt;/volume&gt;&lt;number&gt;6&lt;/number&gt;&lt;keywords&gt;&lt;keyword&gt;waterborne polyurethane&lt;/keyword&gt;&lt;keyword&gt;latex&lt;/keyword&gt;&lt;keyword&gt;soybean oil&lt;/keyword&gt;&lt;keyword&gt;emulsion polymerization&lt;/keyword&gt;&lt;/keywords&gt;&lt;dates&gt;&lt;year&gt;2011&lt;/year&gt;&lt;/dates&gt;&lt;publisher&gt;Wiley Subscription Services, Inc., A Wiley Company&lt;/publisher&gt;&lt;urls&gt;&lt;related-urls&gt;&lt;url&gt;http://dx.doi.org/10.1002/app.29029 &lt;/url&gt;&lt;/related-urls&gt;&lt;/urls&gt;&lt;research-notes&gt;cited GHL Paper&lt;/research-notes&gt;&lt;/record&gt;&lt;/Cite&gt;&lt;/EndNote&gt;</w:instrText>
      </w:r>
      <w:r w:rsidR="00A4739E" w:rsidRPr="009E476C">
        <w:rPr>
          <w:lang w:val="en-US"/>
        </w:rPr>
        <w:fldChar w:fldCharType="separate"/>
      </w:r>
      <w:r w:rsidR="001D2749" w:rsidRPr="001D2749">
        <w:rPr>
          <w:noProof/>
          <w:vertAlign w:val="superscript"/>
          <w:lang w:val="en-US"/>
        </w:rPr>
        <w:t>[</w:t>
      </w:r>
      <w:hyperlink w:anchor="_ENREF_45" w:tooltip="Lu, 2011 #314" w:history="1">
        <w:r w:rsidR="001D2749" w:rsidRPr="001D2749">
          <w:rPr>
            <w:noProof/>
            <w:vertAlign w:val="superscript"/>
            <w:lang w:val="en-US"/>
          </w:rPr>
          <w:t>45</w:t>
        </w:r>
      </w:hyperlink>
      <w:r w:rsidR="001D2749" w:rsidRPr="001D2749">
        <w:rPr>
          <w:noProof/>
          <w:vertAlign w:val="superscript"/>
          <w:lang w:val="en-US"/>
        </w:rPr>
        <w:t>]</w:t>
      </w:r>
      <w:r w:rsidR="00A4739E" w:rsidRPr="009E476C">
        <w:rPr>
          <w:lang w:val="en-US"/>
        </w:rPr>
        <w:fldChar w:fldCharType="end"/>
      </w:r>
    </w:p>
    <w:p w14:paraId="2EF3D15E" w14:textId="77777777" w:rsidR="00B15B51" w:rsidRPr="009E476C" w:rsidRDefault="00B15B51" w:rsidP="00BE7A66">
      <w:pPr>
        <w:spacing w:line="480" w:lineRule="auto"/>
        <w:ind w:firstLine="708"/>
        <w:jc w:val="both"/>
        <w:rPr>
          <w:b/>
          <w:lang w:val="en-US"/>
        </w:rPr>
      </w:pPr>
      <w:r w:rsidRPr="009E476C">
        <w:rPr>
          <w:lang w:val="en-US"/>
        </w:rPr>
        <w:t xml:space="preserve">The </w:t>
      </w:r>
      <w:r w:rsidR="00E46AA7" w:rsidRPr="009E476C">
        <w:rPr>
          <w:lang w:val="en-US"/>
        </w:rPr>
        <w:t>thermal stability of the films h</w:t>
      </w:r>
      <w:r w:rsidRPr="009E476C">
        <w:rPr>
          <w:lang w:val="en-US"/>
        </w:rPr>
        <w:t>as</w:t>
      </w:r>
      <w:r w:rsidR="00E46AA7" w:rsidRPr="009E476C">
        <w:rPr>
          <w:lang w:val="en-US"/>
        </w:rPr>
        <w:t xml:space="preserve"> been</w:t>
      </w:r>
      <w:r w:rsidRPr="009E476C">
        <w:rPr>
          <w:lang w:val="en-US"/>
        </w:rPr>
        <w:t xml:space="preserve"> investigated using thermogravimetric analysis (TGA).  The two TGA parameters reported in </w:t>
      </w:r>
      <w:r w:rsidR="00A4739E" w:rsidRPr="009E476C">
        <w:rPr>
          <w:lang w:val="en-US"/>
        </w:rPr>
        <w:fldChar w:fldCharType="begin"/>
      </w:r>
      <w:r w:rsidR="00BF3A1B" w:rsidRPr="009E476C">
        <w:rPr>
          <w:lang w:val="en-US"/>
        </w:rPr>
        <w:instrText xml:space="preserve"> REF _Ref319598003 \h </w:instrText>
      </w:r>
      <w:r w:rsidR="00A4739E" w:rsidRPr="009E476C">
        <w:rPr>
          <w:lang w:val="en-US"/>
        </w:rPr>
      </w:r>
      <w:r w:rsidR="00A4739E" w:rsidRPr="009E476C">
        <w:rPr>
          <w:lang w:val="en-US"/>
        </w:rPr>
        <w:fldChar w:fldCharType="separate"/>
      </w:r>
      <w:r w:rsidR="00EB0F92" w:rsidRPr="009E476C">
        <w:t xml:space="preserve">Table </w:t>
      </w:r>
      <w:r w:rsidR="00EB0F92">
        <w:rPr>
          <w:noProof/>
        </w:rPr>
        <w:t>4</w:t>
      </w:r>
      <w:r w:rsidR="00A4739E" w:rsidRPr="009E476C">
        <w:rPr>
          <w:lang w:val="en-US"/>
        </w:rPr>
        <w:fldChar w:fldCharType="end"/>
      </w:r>
      <w:r w:rsidR="00BF3A1B" w:rsidRPr="009E476C">
        <w:rPr>
          <w:lang w:val="en-US"/>
        </w:rPr>
        <w:t xml:space="preserve"> </w:t>
      </w:r>
      <w:r w:rsidRPr="009E476C">
        <w:rPr>
          <w:lang w:val="en-US"/>
        </w:rPr>
        <w:t xml:space="preserve">are the temperatures of 5% and </w:t>
      </w:r>
      <w:r w:rsidRPr="009E476C">
        <w:rPr>
          <w:lang w:val="en-US"/>
        </w:rPr>
        <w:lastRenderedPageBreak/>
        <w:t>50% degradation (</w:t>
      </w:r>
      <w:r w:rsidRPr="009E476C">
        <w:rPr>
          <w:i/>
          <w:lang w:val="en-US"/>
        </w:rPr>
        <w:t>T</w:t>
      </w:r>
      <w:r w:rsidRPr="009E476C">
        <w:rPr>
          <w:vertAlign w:val="subscript"/>
          <w:lang w:val="en-US"/>
        </w:rPr>
        <w:t>5</w:t>
      </w:r>
      <w:r w:rsidRPr="009E476C">
        <w:rPr>
          <w:lang w:val="en-US"/>
        </w:rPr>
        <w:t xml:space="preserve"> and </w:t>
      </w:r>
      <w:r w:rsidRPr="009E476C">
        <w:rPr>
          <w:i/>
          <w:lang w:val="en-US"/>
        </w:rPr>
        <w:t>T</w:t>
      </w:r>
      <w:r w:rsidRPr="009E476C">
        <w:rPr>
          <w:vertAlign w:val="subscript"/>
          <w:lang w:val="en-US"/>
        </w:rPr>
        <w:t>50</w:t>
      </w:r>
      <w:r w:rsidRPr="009E476C">
        <w:rPr>
          <w:lang w:val="en-US"/>
        </w:rPr>
        <w:t xml:space="preserve">, respectively).  </w:t>
      </w:r>
      <w:commentRangeStart w:id="13"/>
      <w:r w:rsidR="0030623E" w:rsidRPr="009E476C">
        <w:rPr>
          <w:lang w:val="en-US"/>
        </w:rPr>
        <w:t xml:space="preserve">The parameter </w:t>
      </w:r>
      <w:r w:rsidRPr="009E476C">
        <w:rPr>
          <w:i/>
          <w:lang w:val="en-US"/>
        </w:rPr>
        <w:t>T</w:t>
      </w:r>
      <w:r w:rsidRPr="009E476C">
        <w:rPr>
          <w:vertAlign w:val="subscript"/>
          <w:lang w:val="en-US"/>
        </w:rPr>
        <w:t>5</w:t>
      </w:r>
      <w:r w:rsidRPr="009E476C">
        <w:rPr>
          <w:lang w:val="en-US"/>
        </w:rPr>
        <w:t xml:space="preserve"> corresponds to the onset degradation temperature, while </w:t>
      </w:r>
      <w:r w:rsidR="00E46AA7" w:rsidRPr="009E476C">
        <w:rPr>
          <w:lang w:val="en-US"/>
        </w:rPr>
        <w:t xml:space="preserve">the </w:t>
      </w:r>
      <w:r w:rsidR="0030623E" w:rsidRPr="009E476C">
        <w:rPr>
          <w:lang w:val="en-US"/>
        </w:rPr>
        <w:t xml:space="preserve">parameter </w:t>
      </w:r>
      <w:r w:rsidRPr="009E476C">
        <w:rPr>
          <w:i/>
          <w:lang w:val="en-US"/>
        </w:rPr>
        <w:t>T</w:t>
      </w:r>
      <w:r w:rsidRPr="009E476C">
        <w:rPr>
          <w:vertAlign w:val="subscript"/>
          <w:lang w:val="en-US"/>
        </w:rPr>
        <w:t>50</w:t>
      </w:r>
      <w:r w:rsidRPr="009E476C">
        <w:rPr>
          <w:lang w:val="en-US"/>
        </w:rPr>
        <w:t xml:space="preserve"> corresponds to the mid-point temperature of degradation.</w:t>
      </w:r>
      <w:commentRangeEnd w:id="13"/>
      <w:r w:rsidR="0042744C">
        <w:rPr>
          <w:rStyle w:val="CommentReference"/>
        </w:rPr>
        <w:commentReference w:id="13"/>
      </w:r>
      <w:r w:rsidRPr="009E476C">
        <w:rPr>
          <w:lang w:val="en-US"/>
        </w:rPr>
        <w:t xml:space="preserve">  Both </w:t>
      </w:r>
      <w:r w:rsidR="00E46AA7" w:rsidRPr="009E476C">
        <w:rPr>
          <w:lang w:val="en-US"/>
        </w:rPr>
        <w:t xml:space="preserve">the </w:t>
      </w:r>
      <w:r w:rsidRPr="009E476C">
        <w:rPr>
          <w:lang w:val="en-US"/>
        </w:rPr>
        <w:t xml:space="preserve">vinyl-containing </w:t>
      </w:r>
      <w:r w:rsidR="0042744C">
        <w:rPr>
          <w:lang w:val="en-US"/>
        </w:rPr>
        <w:t>PU</w:t>
      </w:r>
      <w:r w:rsidR="0042744C" w:rsidRPr="009E476C">
        <w:rPr>
          <w:lang w:val="en-US"/>
        </w:rPr>
        <w:t xml:space="preserve"> </w:t>
      </w:r>
      <w:r w:rsidRPr="009E476C">
        <w:rPr>
          <w:lang w:val="en-US"/>
        </w:rPr>
        <w:t xml:space="preserve">and </w:t>
      </w:r>
      <w:r w:rsidR="00E46AA7" w:rsidRPr="009E476C">
        <w:rPr>
          <w:lang w:val="en-US"/>
        </w:rPr>
        <w:t xml:space="preserve">the </w:t>
      </w:r>
      <w:r w:rsidR="0042744C">
        <w:rPr>
          <w:lang w:val="en-US"/>
        </w:rPr>
        <w:t>GHL samples</w:t>
      </w:r>
      <w:r w:rsidR="00E46AA7" w:rsidRPr="009E476C">
        <w:rPr>
          <w:lang w:val="en-US"/>
        </w:rPr>
        <w:t xml:space="preserve"> exhibit a </w:t>
      </w:r>
      <w:r w:rsidR="0042744C">
        <w:rPr>
          <w:lang w:val="en-US"/>
        </w:rPr>
        <w:t>decreasing</w:t>
      </w:r>
      <w:r w:rsidR="0042744C" w:rsidRPr="009E476C">
        <w:rPr>
          <w:lang w:val="en-US"/>
        </w:rPr>
        <w:t xml:space="preserve"> </w:t>
      </w:r>
      <w:r w:rsidR="00E46AA7" w:rsidRPr="009E476C">
        <w:rPr>
          <w:lang w:val="en-US"/>
        </w:rPr>
        <w:t xml:space="preserve">trend </w:t>
      </w:r>
      <w:r w:rsidR="0042744C">
        <w:rPr>
          <w:lang w:val="en-US"/>
        </w:rPr>
        <w:t xml:space="preserve">for </w:t>
      </w:r>
      <w:r w:rsidRPr="009E476C">
        <w:rPr>
          <w:i/>
          <w:lang w:val="en-US"/>
        </w:rPr>
        <w:t>T</w:t>
      </w:r>
      <w:r w:rsidRPr="009E476C">
        <w:rPr>
          <w:vertAlign w:val="subscript"/>
          <w:lang w:val="en-US"/>
        </w:rPr>
        <w:t xml:space="preserve">5 </w:t>
      </w:r>
      <w:r w:rsidR="0042744C">
        <w:rPr>
          <w:lang w:val="en-US"/>
        </w:rPr>
        <w:t xml:space="preserve">with the increase in the concentration of </w:t>
      </w:r>
      <w:r w:rsidR="00E46AA7" w:rsidRPr="009E476C">
        <w:rPr>
          <w:lang w:val="en-US"/>
        </w:rPr>
        <w:t>HEA</w:t>
      </w:r>
      <w:r w:rsidRPr="009E476C">
        <w:rPr>
          <w:lang w:val="en-US"/>
        </w:rPr>
        <w:t xml:space="preserve">.  However, </w:t>
      </w:r>
      <w:r w:rsidR="0042744C">
        <w:rPr>
          <w:lang w:val="en-US"/>
        </w:rPr>
        <w:t xml:space="preserve">in case of </w:t>
      </w:r>
      <w:r w:rsidRPr="009E476C">
        <w:rPr>
          <w:i/>
          <w:lang w:val="en-US"/>
        </w:rPr>
        <w:t>T</w:t>
      </w:r>
      <w:r w:rsidRPr="009E476C">
        <w:rPr>
          <w:vertAlign w:val="subscript"/>
          <w:lang w:val="en-US"/>
        </w:rPr>
        <w:t>50</w:t>
      </w:r>
      <w:r w:rsidR="0042744C">
        <w:rPr>
          <w:lang w:val="en-US"/>
        </w:rPr>
        <w:t xml:space="preserve">, the </w:t>
      </w:r>
      <w:r w:rsidRPr="009E476C">
        <w:rPr>
          <w:lang w:val="en-US"/>
        </w:rPr>
        <w:t xml:space="preserve">vinyl-containing </w:t>
      </w:r>
      <w:r w:rsidR="0042744C">
        <w:rPr>
          <w:lang w:val="en-US"/>
        </w:rPr>
        <w:t xml:space="preserve">PU samples showed a </w:t>
      </w:r>
      <w:r w:rsidR="000A3E14">
        <w:rPr>
          <w:lang w:val="en-US"/>
        </w:rPr>
        <w:t>decreasing,</w:t>
      </w:r>
      <w:r w:rsidRPr="009E476C">
        <w:rPr>
          <w:lang w:val="en-US"/>
        </w:rPr>
        <w:t xml:space="preserve"> while for </w:t>
      </w:r>
      <w:r w:rsidR="00E46AA7" w:rsidRPr="009E476C">
        <w:rPr>
          <w:lang w:val="en-US"/>
        </w:rPr>
        <w:t xml:space="preserve">the </w:t>
      </w:r>
      <w:r w:rsidRPr="009E476C">
        <w:rPr>
          <w:lang w:val="en-US"/>
        </w:rPr>
        <w:t xml:space="preserve">grafted hybrid latexes, </w:t>
      </w:r>
      <w:r w:rsidRPr="009E476C">
        <w:rPr>
          <w:i/>
          <w:lang w:val="en-US"/>
        </w:rPr>
        <w:t>T</w:t>
      </w:r>
      <w:r w:rsidRPr="009E476C">
        <w:rPr>
          <w:vertAlign w:val="subscript"/>
          <w:lang w:val="en-US"/>
        </w:rPr>
        <w:t xml:space="preserve">50 </w:t>
      </w:r>
      <w:r w:rsidRPr="009E476C">
        <w:rPr>
          <w:lang w:val="en-US"/>
        </w:rPr>
        <w:t xml:space="preserve">increased with </w:t>
      </w:r>
      <w:r w:rsidR="00E46AA7" w:rsidRPr="009E476C">
        <w:rPr>
          <w:lang w:val="en-US"/>
        </w:rPr>
        <w:t xml:space="preserve">the </w:t>
      </w:r>
      <w:r w:rsidRPr="009E476C">
        <w:rPr>
          <w:lang w:val="en-US"/>
        </w:rPr>
        <w:t>HEA</w:t>
      </w:r>
      <w:r w:rsidR="00E46AA7" w:rsidRPr="009E476C">
        <w:rPr>
          <w:lang w:val="en-US"/>
        </w:rPr>
        <w:t xml:space="preserve"> ratio</w:t>
      </w:r>
      <w:r w:rsidRPr="009E476C">
        <w:rPr>
          <w:lang w:val="en-US"/>
        </w:rPr>
        <w:t xml:space="preserve">.  The increase in </w:t>
      </w:r>
      <w:r w:rsidRPr="009E476C">
        <w:rPr>
          <w:i/>
          <w:lang w:val="en-US"/>
        </w:rPr>
        <w:t>T</w:t>
      </w:r>
      <w:r w:rsidRPr="009E476C">
        <w:rPr>
          <w:vertAlign w:val="subscript"/>
          <w:lang w:val="en-US"/>
        </w:rPr>
        <w:t>50</w:t>
      </w:r>
      <w:r w:rsidRPr="009E476C">
        <w:rPr>
          <w:lang w:val="en-US"/>
        </w:rPr>
        <w:t xml:space="preserve"> for </w:t>
      </w:r>
      <w:r w:rsidR="00E46AA7" w:rsidRPr="009E476C">
        <w:rPr>
          <w:lang w:val="en-US"/>
        </w:rPr>
        <w:t xml:space="preserve">the </w:t>
      </w:r>
      <w:r w:rsidRPr="009E476C">
        <w:rPr>
          <w:lang w:val="en-US"/>
        </w:rPr>
        <w:t>grafted</w:t>
      </w:r>
      <w:r w:rsidR="00E46AA7" w:rsidRPr="009E476C">
        <w:rPr>
          <w:lang w:val="en-US"/>
        </w:rPr>
        <w:t xml:space="preserve"> hybrid</w:t>
      </w:r>
      <w:r w:rsidRPr="009E476C">
        <w:rPr>
          <w:lang w:val="en-US"/>
        </w:rPr>
        <w:t xml:space="preserve"> latexes indicates that grafting improves the thermal stability.  </w:t>
      </w:r>
    </w:p>
    <w:p w14:paraId="5AB3C1B6" w14:textId="77777777" w:rsidR="00B15B51" w:rsidRPr="009E476C" w:rsidRDefault="00B15B51" w:rsidP="00B15B51">
      <w:pPr>
        <w:spacing w:line="480" w:lineRule="auto"/>
        <w:jc w:val="both"/>
        <w:rPr>
          <w:b/>
          <w:lang w:val="en-US"/>
        </w:rPr>
      </w:pPr>
      <w:r w:rsidRPr="009E476C">
        <w:rPr>
          <w:b/>
          <w:lang w:val="en-US"/>
        </w:rPr>
        <w:t>Vinyl monomer composition</w:t>
      </w:r>
      <w:r w:rsidR="00E46AA7" w:rsidRPr="009E476C">
        <w:rPr>
          <w:b/>
          <w:lang w:val="en-US"/>
        </w:rPr>
        <w:t xml:space="preserve">  </w:t>
      </w:r>
    </w:p>
    <w:p w14:paraId="3D1B56A8" w14:textId="77777777" w:rsidR="00B15B51" w:rsidRPr="009E476C" w:rsidRDefault="00051487" w:rsidP="00BE7A66">
      <w:pPr>
        <w:spacing w:line="480" w:lineRule="auto"/>
        <w:ind w:firstLine="708"/>
        <w:jc w:val="both"/>
        <w:rPr>
          <w:lang w:val="en-US"/>
        </w:rPr>
      </w:pPr>
      <w:r w:rsidRPr="009E476C">
        <w:rPr>
          <w:lang w:val="en-US"/>
        </w:rPr>
        <w:t xml:space="preserve">Styrene and butyl acrylate are two common monomers used in the synthesis of commercial latex emulsions.  </w:t>
      </w:r>
      <w:r w:rsidR="005E6601" w:rsidRPr="009E476C">
        <w:rPr>
          <w:lang w:val="en-US"/>
        </w:rPr>
        <w:t xml:space="preserve">Styrene is typically used to reduce cost and impart hardness to the dried film, whereas butyl acrylate is used to add flexibility.  </w:t>
      </w:r>
      <w:r w:rsidR="00B15B51" w:rsidRPr="009E476C">
        <w:rPr>
          <w:lang w:val="en-US"/>
        </w:rPr>
        <w:t xml:space="preserve">For </w:t>
      </w:r>
      <w:r w:rsidR="00E46AA7" w:rsidRPr="009E476C">
        <w:rPr>
          <w:lang w:val="en-US"/>
        </w:rPr>
        <w:t xml:space="preserve">the </w:t>
      </w:r>
      <w:r w:rsidR="00B15B51" w:rsidRPr="009E476C">
        <w:rPr>
          <w:lang w:val="en-US"/>
        </w:rPr>
        <w:t>grafted hybrid latexes, the</w:t>
      </w:r>
      <w:r w:rsidR="00D959B4" w:rsidRPr="009E476C">
        <w:rPr>
          <w:lang w:val="en-US"/>
        </w:rPr>
        <w:t xml:space="preserve"> thermal properties of two additional </w:t>
      </w:r>
      <w:r w:rsidR="005217E0" w:rsidRPr="009E476C">
        <w:rPr>
          <w:lang w:val="en-US"/>
        </w:rPr>
        <w:t>monomer compositions have been</w:t>
      </w:r>
      <w:r w:rsidR="00B15B51" w:rsidRPr="009E476C">
        <w:rPr>
          <w:lang w:val="en-US"/>
        </w:rPr>
        <w:t xml:space="preserve"> examined</w:t>
      </w:r>
      <w:r w:rsidR="005217E0" w:rsidRPr="009E476C">
        <w:rPr>
          <w:lang w:val="en-US"/>
        </w:rPr>
        <w:t>, namely</w:t>
      </w:r>
      <w:r w:rsidR="00B15B51" w:rsidRPr="009E476C">
        <w:rPr>
          <w:lang w:val="en-US"/>
        </w:rPr>
        <w:t xml:space="preserve"> </w:t>
      </w:r>
      <w:r w:rsidR="005217E0" w:rsidRPr="009E476C">
        <w:rPr>
          <w:lang w:val="en-US"/>
        </w:rPr>
        <w:t xml:space="preserve">butyl </w:t>
      </w:r>
      <w:r w:rsidR="000A3E14" w:rsidRPr="009E476C">
        <w:rPr>
          <w:lang w:val="en-US"/>
        </w:rPr>
        <w:t>acrylate:</w:t>
      </w:r>
      <w:r w:rsidR="005E6601" w:rsidRPr="009E476C">
        <w:rPr>
          <w:lang w:val="en-US"/>
        </w:rPr>
        <w:t xml:space="preserve"> styrene </w:t>
      </w:r>
      <w:r w:rsidR="00D959B4" w:rsidRPr="009E476C">
        <w:rPr>
          <w:lang w:val="en-US"/>
        </w:rPr>
        <w:t xml:space="preserve">ratios of </w:t>
      </w:r>
      <w:r w:rsidR="000A3E14" w:rsidRPr="009E476C">
        <w:rPr>
          <w:lang w:val="en-US"/>
        </w:rPr>
        <w:t>3:</w:t>
      </w:r>
      <w:r w:rsidR="005217E0" w:rsidRPr="009E476C">
        <w:rPr>
          <w:lang w:val="en-US"/>
        </w:rPr>
        <w:t xml:space="preserve"> </w:t>
      </w:r>
      <w:r w:rsidR="005E6601" w:rsidRPr="009E476C">
        <w:rPr>
          <w:lang w:val="en-US"/>
        </w:rPr>
        <w:t>1</w:t>
      </w:r>
      <w:r w:rsidR="00D959B4" w:rsidRPr="009E476C">
        <w:rPr>
          <w:lang w:val="en-US"/>
        </w:rPr>
        <w:t xml:space="preserve"> and </w:t>
      </w:r>
      <w:r w:rsidR="000A3E14" w:rsidRPr="009E476C">
        <w:rPr>
          <w:lang w:val="en-US"/>
        </w:rPr>
        <w:t>1:</w:t>
      </w:r>
      <w:r w:rsidR="005217E0" w:rsidRPr="009E476C">
        <w:rPr>
          <w:lang w:val="en-US"/>
        </w:rPr>
        <w:t xml:space="preserve"> </w:t>
      </w:r>
      <w:r w:rsidR="005E6601" w:rsidRPr="009E476C">
        <w:rPr>
          <w:lang w:val="en-US"/>
        </w:rPr>
        <w:t>3</w:t>
      </w:r>
      <w:r w:rsidR="00D959B4" w:rsidRPr="009E476C">
        <w:rPr>
          <w:lang w:val="en-US"/>
        </w:rPr>
        <w:t xml:space="preserve">, </w:t>
      </w:r>
      <w:r w:rsidR="00B15B51" w:rsidRPr="009E476C">
        <w:rPr>
          <w:lang w:val="en-US"/>
        </w:rPr>
        <w:t xml:space="preserve">in addition to the </w:t>
      </w:r>
      <w:r w:rsidR="000A3E14" w:rsidRPr="009E476C">
        <w:rPr>
          <w:lang w:val="en-US"/>
        </w:rPr>
        <w:t>1:</w:t>
      </w:r>
      <w:r w:rsidR="005217E0" w:rsidRPr="009E476C">
        <w:rPr>
          <w:lang w:val="en-US"/>
        </w:rPr>
        <w:t xml:space="preserve"> </w:t>
      </w:r>
      <w:r w:rsidR="005E6601" w:rsidRPr="009E476C">
        <w:rPr>
          <w:lang w:val="en-US"/>
        </w:rPr>
        <w:t>1</w:t>
      </w:r>
      <w:r w:rsidR="00B15B51" w:rsidRPr="009E476C">
        <w:rPr>
          <w:lang w:val="en-US"/>
        </w:rPr>
        <w:t xml:space="preserve"> data presented abov</w:t>
      </w:r>
      <w:r w:rsidR="005217E0" w:rsidRPr="009E476C">
        <w:rPr>
          <w:lang w:val="en-US"/>
        </w:rPr>
        <w:t xml:space="preserve">e.  </w:t>
      </w:r>
      <w:r w:rsidR="005E6601" w:rsidRPr="009E476C">
        <w:rPr>
          <w:lang w:val="en-US"/>
        </w:rPr>
        <w:t>As expected, t</w:t>
      </w:r>
      <w:r w:rsidR="005217E0" w:rsidRPr="009E476C">
        <w:rPr>
          <w:lang w:val="en-US"/>
        </w:rPr>
        <w:t>he b</w:t>
      </w:r>
      <w:r w:rsidR="00B15B51" w:rsidRPr="009E476C">
        <w:rPr>
          <w:lang w:val="en-US"/>
        </w:rPr>
        <w:t xml:space="preserve">utyl acrylate-rich </w:t>
      </w:r>
      <w:r w:rsidR="005217E0" w:rsidRPr="009E476C">
        <w:rPr>
          <w:lang w:val="en-US"/>
        </w:rPr>
        <w:t>grafted hybrid latex exhibits</w:t>
      </w:r>
      <w:r w:rsidR="00B15B51" w:rsidRPr="009E476C">
        <w:rPr>
          <w:lang w:val="en-US"/>
        </w:rPr>
        <w:t xml:space="preserve"> a lower storage modulus owing to more flexible segments, while </w:t>
      </w:r>
      <w:r w:rsidR="005217E0" w:rsidRPr="009E476C">
        <w:rPr>
          <w:lang w:val="en-US"/>
        </w:rPr>
        <w:t xml:space="preserve">the </w:t>
      </w:r>
      <w:r w:rsidR="00B15B51" w:rsidRPr="009E476C">
        <w:rPr>
          <w:lang w:val="en-US"/>
        </w:rPr>
        <w:t>sty</w:t>
      </w:r>
      <w:r w:rsidR="005217E0" w:rsidRPr="009E476C">
        <w:rPr>
          <w:lang w:val="en-US"/>
        </w:rPr>
        <w:t>rene-rich grafted hybrid latex is</w:t>
      </w:r>
      <w:r w:rsidR="00B15B51" w:rsidRPr="009E476C">
        <w:rPr>
          <w:lang w:val="en-US"/>
        </w:rPr>
        <w:t xml:space="preserve"> more rigid</w:t>
      </w:r>
      <w:r w:rsidR="00C46A4A" w:rsidRPr="009E476C">
        <w:rPr>
          <w:lang w:val="en-US"/>
        </w:rPr>
        <w:t xml:space="preserve">, as shown in </w:t>
      </w:r>
      <w:r w:rsidR="00A4739E" w:rsidRPr="009E476C">
        <w:rPr>
          <w:b/>
          <w:lang w:val="en-US"/>
        </w:rPr>
        <w:fldChar w:fldCharType="begin"/>
      </w:r>
      <w:r w:rsidR="00C46A4A" w:rsidRPr="009E476C">
        <w:rPr>
          <w:b/>
          <w:lang w:val="en-US"/>
        </w:rPr>
        <w:instrText xml:space="preserve"> REF _Ref322531429 \h  \* MERGEFORMAT </w:instrText>
      </w:r>
      <w:r w:rsidR="00A4739E" w:rsidRPr="009E476C">
        <w:rPr>
          <w:b/>
          <w:lang w:val="en-US"/>
        </w:rPr>
      </w:r>
      <w:r w:rsidR="00A4739E" w:rsidRPr="009E476C">
        <w:rPr>
          <w:b/>
          <w:lang w:val="en-US"/>
        </w:rPr>
        <w:fldChar w:fldCharType="separate"/>
      </w:r>
      <w:r w:rsidR="00576382" w:rsidRPr="00EB0F92">
        <w:rPr>
          <w:b/>
          <w:lang w:val="en-US"/>
        </w:rPr>
        <w:t xml:space="preserve">Figure </w:t>
      </w:r>
      <w:r w:rsidR="00576382" w:rsidRPr="00EB0F92">
        <w:rPr>
          <w:b/>
          <w:noProof/>
          <w:lang w:val="en-US"/>
        </w:rPr>
        <w:t>6</w:t>
      </w:r>
      <w:r w:rsidR="00A4739E" w:rsidRPr="009E476C">
        <w:rPr>
          <w:b/>
          <w:lang w:val="en-US"/>
        </w:rPr>
        <w:fldChar w:fldCharType="end"/>
      </w:r>
      <w:r w:rsidR="005217E0" w:rsidRPr="009E476C">
        <w:rPr>
          <w:lang w:val="en-US"/>
        </w:rPr>
        <w:t>.  The v</w:t>
      </w:r>
      <w:r w:rsidR="00B15B51" w:rsidRPr="009E476C">
        <w:rPr>
          <w:lang w:val="en-US"/>
        </w:rPr>
        <w:t>inyl monomer composition did not significantly influence</w:t>
      </w:r>
      <w:r w:rsidR="005217E0" w:rsidRPr="009E476C">
        <w:rPr>
          <w:lang w:val="en-US"/>
        </w:rPr>
        <w:t xml:space="preserve"> the</w:t>
      </w:r>
      <w:r w:rsidR="00B15B51" w:rsidRPr="009E476C">
        <w:rPr>
          <w:lang w:val="en-US"/>
        </w:rPr>
        <w:t xml:space="preserve"> </w:t>
      </w:r>
      <w:r w:rsidR="00B15B51" w:rsidRPr="009E476C">
        <w:rPr>
          <w:i/>
          <w:lang w:val="en-US"/>
        </w:rPr>
        <w:t>T</w:t>
      </w:r>
      <w:r w:rsidR="00B15B51" w:rsidRPr="009E476C">
        <w:rPr>
          <w:vertAlign w:val="subscript"/>
          <w:lang w:val="en-US"/>
        </w:rPr>
        <w:t>g</w:t>
      </w:r>
      <w:r w:rsidR="00C46A4A" w:rsidRPr="009E476C">
        <w:rPr>
          <w:lang w:val="en-US"/>
        </w:rPr>
        <w:t xml:space="preserve"> (data not shown)</w:t>
      </w:r>
      <w:r w:rsidR="00B15B51" w:rsidRPr="009E476C">
        <w:rPr>
          <w:lang w:val="en-US"/>
        </w:rPr>
        <w:t>.</w:t>
      </w:r>
    </w:p>
    <w:p w14:paraId="5CD84851" w14:textId="77777777" w:rsidR="00CC252B" w:rsidRPr="009E476C" w:rsidRDefault="00CC252B" w:rsidP="002F5508">
      <w:pPr>
        <w:pStyle w:val="MainText"/>
        <w:rPr>
          <w:b/>
        </w:rPr>
      </w:pPr>
    </w:p>
    <w:p w14:paraId="705B2ABB" w14:textId="77777777" w:rsidR="00D82271" w:rsidRPr="00193EBE" w:rsidRDefault="00D82271" w:rsidP="002F5508">
      <w:pPr>
        <w:pStyle w:val="MainText"/>
        <w:rPr>
          <w:b/>
          <w:sz w:val="28"/>
          <w:szCs w:val="28"/>
        </w:rPr>
      </w:pPr>
      <w:r w:rsidRPr="00193EBE">
        <w:rPr>
          <w:b/>
          <w:sz w:val="28"/>
          <w:szCs w:val="28"/>
        </w:rPr>
        <w:t>Conclusion</w:t>
      </w:r>
      <w:r w:rsidR="001236B8">
        <w:rPr>
          <w:b/>
          <w:sz w:val="28"/>
          <w:szCs w:val="28"/>
        </w:rPr>
        <w:t>s and Future Outlook for Biobased Hybrid Latexes</w:t>
      </w:r>
    </w:p>
    <w:p w14:paraId="748349EE" w14:textId="77777777" w:rsidR="00BE7A66" w:rsidRPr="009E476C" w:rsidRDefault="00BE7A66" w:rsidP="00BE7A66">
      <w:pPr>
        <w:spacing w:line="480" w:lineRule="auto"/>
        <w:ind w:firstLine="708"/>
        <w:jc w:val="both"/>
        <w:rPr>
          <w:lang w:val="en-US"/>
        </w:rPr>
      </w:pPr>
      <w:r w:rsidRPr="009E476C">
        <w:rPr>
          <w:lang w:val="en-US"/>
        </w:rPr>
        <w:t>Vinyl-cont</w:t>
      </w:r>
      <w:r w:rsidR="005B1B78" w:rsidRPr="009E476C">
        <w:rPr>
          <w:lang w:val="en-US"/>
        </w:rPr>
        <w:t xml:space="preserve">aining waterborne </w:t>
      </w:r>
      <w:r w:rsidR="00FB4830" w:rsidRPr="009E476C">
        <w:rPr>
          <w:lang w:val="en-US"/>
        </w:rPr>
        <w:t>PUDs</w:t>
      </w:r>
      <w:r w:rsidR="005217E0" w:rsidRPr="009E476C">
        <w:rPr>
          <w:lang w:val="en-US"/>
        </w:rPr>
        <w:t xml:space="preserve"> have been</w:t>
      </w:r>
      <w:r w:rsidRPr="009E476C">
        <w:rPr>
          <w:lang w:val="en-US"/>
        </w:rPr>
        <w:t xml:space="preserve"> successfully synthesi</w:t>
      </w:r>
      <w:r w:rsidR="005217E0" w:rsidRPr="009E476C">
        <w:rPr>
          <w:lang w:val="en-US"/>
        </w:rPr>
        <w:t>zed from castor oil, where HEA h</w:t>
      </w:r>
      <w:r w:rsidRPr="009E476C">
        <w:rPr>
          <w:lang w:val="en-US"/>
        </w:rPr>
        <w:t>as</w:t>
      </w:r>
      <w:r w:rsidR="005217E0" w:rsidRPr="009E476C">
        <w:rPr>
          <w:lang w:val="en-US"/>
        </w:rPr>
        <w:t xml:space="preserve"> been</w:t>
      </w:r>
      <w:r w:rsidRPr="009E476C">
        <w:rPr>
          <w:lang w:val="en-US"/>
        </w:rPr>
        <w:t xml:space="preserve"> used to introduce vinyl groups for subsequent grafting.  The grafted </w:t>
      </w:r>
      <w:r w:rsidR="005217E0" w:rsidRPr="009E476C">
        <w:rPr>
          <w:lang w:val="en-US"/>
        </w:rPr>
        <w:t xml:space="preserve">hybrid </w:t>
      </w:r>
      <w:r w:rsidRPr="009E476C">
        <w:rPr>
          <w:lang w:val="en-US"/>
        </w:rPr>
        <w:t xml:space="preserve">latexes </w:t>
      </w:r>
      <w:r w:rsidR="005217E0" w:rsidRPr="009E476C">
        <w:rPr>
          <w:lang w:val="en-US"/>
        </w:rPr>
        <w:t>prepared exhibit</w:t>
      </w:r>
      <w:r w:rsidRPr="009E476C">
        <w:rPr>
          <w:lang w:val="en-US"/>
        </w:rPr>
        <w:t xml:space="preserve"> improved thermal and mechanical properties over </w:t>
      </w:r>
      <w:r w:rsidR="005217E0" w:rsidRPr="009E476C">
        <w:rPr>
          <w:lang w:val="en-US"/>
        </w:rPr>
        <w:t xml:space="preserve">the </w:t>
      </w:r>
      <w:r w:rsidRPr="009E476C">
        <w:rPr>
          <w:lang w:val="en-US"/>
        </w:rPr>
        <w:t>v</w:t>
      </w:r>
      <w:r w:rsidR="005217E0" w:rsidRPr="009E476C">
        <w:rPr>
          <w:lang w:val="en-US"/>
        </w:rPr>
        <w:t>inyl-containing polyurethanes.  H</w:t>
      </w:r>
      <w:r w:rsidRPr="009E476C">
        <w:rPr>
          <w:lang w:val="en-US"/>
        </w:rPr>
        <w:t xml:space="preserve">owever, excessive amounts of HEA relative to </w:t>
      </w:r>
      <w:r w:rsidR="005217E0" w:rsidRPr="009E476C">
        <w:rPr>
          <w:lang w:val="en-US"/>
        </w:rPr>
        <w:t>castor oil significantly change</w:t>
      </w:r>
      <w:r w:rsidRPr="009E476C">
        <w:rPr>
          <w:lang w:val="en-US"/>
        </w:rPr>
        <w:t xml:space="preserve"> both the morphology and the properties of the grafted </w:t>
      </w:r>
      <w:r w:rsidR="005217E0" w:rsidRPr="009E476C">
        <w:rPr>
          <w:lang w:val="en-US"/>
        </w:rPr>
        <w:t xml:space="preserve">hybrid </w:t>
      </w:r>
      <w:r w:rsidRPr="009E476C">
        <w:rPr>
          <w:lang w:val="en-US"/>
        </w:rPr>
        <w:t xml:space="preserve">latexes.  Generally, it was observed that as </w:t>
      </w:r>
      <w:r w:rsidR="005217E0" w:rsidRPr="009E476C">
        <w:rPr>
          <w:lang w:val="en-US"/>
        </w:rPr>
        <w:t>the molar ratio of HEA increases</w:t>
      </w:r>
      <w:r w:rsidRPr="009E476C">
        <w:rPr>
          <w:lang w:val="en-US"/>
        </w:rPr>
        <w:t xml:space="preserve"> from 0.2 to 0.3 and as the molar ratio of cas</w:t>
      </w:r>
      <w:r w:rsidR="005217E0" w:rsidRPr="009E476C">
        <w:rPr>
          <w:lang w:val="en-US"/>
        </w:rPr>
        <w:t>tor oil simultaneously decreases, there i</w:t>
      </w:r>
      <w:r w:rsidRPr="009E476C">
        <w:rPr>
          <w:lang w:val="en-US"/>
        </w:rPr>
        <w:t xml:space="preserve">s a significant change in the particle </w:t>
      </w:r>
      <w:r w:rsidRPr="009E476C">
        <w:rPr>
          <w:lang w:val="en-US"/>
        </w:rPr>
        <w:lastRenderedPageBreak/>
        <w:t>size, morphology, thermal properties, and mechanical properties.  Two compet</w:t>
      </w:r>
      <w:r w:rsidR="005217E0" w:rsidRPr="009E476C">
        <w:rPr>
          <w:lang w:val="en-US"/>
        </w:rPr>
        <w:t xml:space="preserve">ing </w:t>
      </w:r>
      <w:r w:rsidR="000A0B38">
        <w:rPr>
          <w:lang w:val="en-US"/>
        </w:rPr>
        <w:t>phenomenon</w:t>
      </w:r>
      <w:r w:rsidR="000A0B38" w:rsidRPr="009E476C">
        <w:rPr>
          <w:lang w:val="en-US"/>
        </w:rPr>
        <w:t xml:space="preserve"> </w:t>
      </w:r>
      <w:r w:rsidR="000A0B38">
        <w:rPr>
          <w:lang w:val="en-US"/>
        </w:rPr>
        <w:t xml:space="preserve">are </w:t>
      </w:r>
      <w:r w:rsidR="005217E0" w:rsidRPr="009E476C">
        <w:rPr>
          <w:lang w:val="en-US"/>
        </w:rPr>
        <w:t>likely</w:t>
      </w:r>
      <w:r w:rsidR="000A0B38">
        <w:rPr>
          <w:lang w:val="en-US"/>
        </w:rPr>
        <w:t xml:space="preserve"> to</w:t>
      </w:r>
      <w:r w:rsidR="005217E0" w:rsidRPr="009E476C">
        <w:rPr>
          <w:lang w:val="en-US"/>
        </w:rPr>
        <w:t xml:space="preserve"> contribute</w:t>
      </w:r>
      <w:r w:rsidRPr="009E476C">
        <w:rPr>
          <w:lang w:val="en-US"/>
        </w:rPr>
        <w:t xml:space="preserve"> t</w:t>
      </w:r>
      <w:r w:rsidR="005217E0" w:rsidRPr="009E476C">
        <w:rPr>
          <w:lang w:val="en-US"/>
        </w:rPr>
        <w:t xml:space="preserve">o the results.  </w:t>
      </w:r>
      <w:r w:rsidR="009809A0" w:rsidRPr="009E476C">
        <w:rPr>
          <w:lang w:val="en-US"/>
        </w:rPr>
        <w:t>Castor oil acts as both a cross-linker and a soft chain supplier, whereas HEA acts as both a chain terminator and as a graft site for polyvinyl chains.</w:t>
      </w:r>
      <w:r w:rsidR="003747D5" w:rsidRPr="009E476C">
        <w:rPr>
          <w:lang w:val="en-US"/>
        </w:rPr>
        <w:t xml:space="preserve">  Co</w:t>
      </w:r>
      <w:r w:rsidR="00275C79" w:rsidRPr="009E476C">
        <w:rPr>
          <w:lang w:val="en-US"/>
        </w:rPr>
        <w:t>nsequently, c</w:t>
      </w:r>
      <w:r w:rsidR="00270136" w:rsidRPr="009E476C">
        <w:rPr>
          <w:lang w:val="en-US"/>
        </w:rPr>
        <w:t xml:space="preserve">hanges </w:t>
      </w:r>
      <w:r w:rsidR="005217E0" w:rsidRPr="009E476C">
        <w:rPr>
          <w:lang w:val="en-US"/>
        </w:rPr>
        <w:t>in the</w:t>
      </w:r>
      <w:r w:rsidR="003747D5" w:rsidRPr="009E476C">
        <w:rPr>
          <w:lang w:val="en-US"/>
        </w:rPr>
        <w:t xml:space="preserve"> relative </w:t>
      </w:r>
      <w:r w:rsidR="005217E0" w:rsidRPr="009E476C">
        <w:rPr>
          <w:lang w:val="en-US"/>
        </w:rPr>
        <w:t xml:space="preserve">composition </w:t>
      </w:r>
      <w:r w:rsidR="003747D5" w:rsidRPr="009E476C">
        <w:rPr>
          <w:lang w:val="en-US"/>
        </w:rPr>
        <w:t xml:space="preserve">of HEA and castor oil </w:t>
      </w:r>
      <w:r w:rsidR="00275C79" w:rsidRPr="009E476C">
        <w:rPr>
          <w:lang w:val="en-US"/>
        </w:rPr>
        <w:t xml:space="preserve">significantly </w:t>
      </w:r>
      <w:r w:rsidR="005217E0" w:rsidRPr="009E476C">
        <w:rPr>
          <w:lang w:val="en-US"/>
        </w:rPr>
        <w:t>impact</w:t>
      </w:r>
      <w:r w:rsidRPr="009E476C">
        <w:rPr>
          <w:lang w:val="en-US"/>
        </w:rPr>
        <w:t xml:space="preserve"> the properties of the films.</w:t>
      </w:r>
    </w:p>
    <w:p w14:paraId="6BB8355B" w14:textId="77777777" w:rsidR="003C437E" w:rsidRDefault="00BE7A66" w:rsidP="00BE7A66">
      <w:pPr>
        <w:spacing w:line="480" w:lineRule="auto"/>
        <w:ind w:firstLine="708"/>
        <w:jc w:val="both"/>
        <w:rPr>
          <w:lang w:val="en-US"/>
        </w:rPr>
      </w:pPr>
      <w:r w:rsidRPr="009E476C">
        <w:rPr>
          <w:lang w:val="en-US"/>
        </w:rPr>
        <w:t xml:space="preserve">For the grafted </w:t>
      </w:r>
      <w:r w:rsidR="005217E0" w:rsidRPr="009E476C">
        <w:rPr>
          <w:lang w:val="en-US"/>
        </w:rPr>
        <w:t xml:space="preserve">hybrid </w:t>
      </w:r>
      <w:r w:rsidRPr="009E476C">
        <w:rPr>
          <w:lang w:val="en-US"/>
        </w:rPr>
        <w:t xml:space="preserve">latexes, increases in </w:t>
      </w:r>
      <w:r w:rsidR="005217E0" w:rsidRPr="009E476C">
        <w:rPr>
          <w:lang w:val="en-US"/>
        </w:rPr>
        <w:t>the ratio of the HEA improve</w:t>
      </w:r>
      <w:r w:rsidRPr="009E476C">
        <w:rPr>
          <w:lang w:val="en-US"/>
        </w:rPr>
        <w:t xml:space="preserve"> the pro</w:t>
      </w:r>
      <w:r w:rsidR="005217E0" w:rsidRPr="009E476C">
        <w:rPr>
          <w:lang w:val="en-US"/>
        </w:rPr>
        <w:t>perties of the materials.  It i</w:t>
      </w:r>
      <w:r w:rsidRPr="009E476C">
        <w:rPr>
          <w:lang w:val="en-US"/>
        </w:rPr>
        <w:t>s also observed that changing the v</w:t>
      </w:r>
      <w:r w:rsidR="005217E0" w:rsidRPr="009E476C">
        <w:rPr>
          <w:lang w:val="en-US"/>
        </w:rPr>
        <w:t>inyl monomer composition changes</w:t>
      </w:r>
      <w:r w:rsidRPr="009E476C">
        <w:rPr>
          <w:lang w:val="en-US"/>
        </w:rPr>
        <w:t xml:space="preserve"> the properties of the materials.  From these observations</w:t>
      </w:r>
      <w:r w:rsidR="005217E0" w:rsidRPr="009E476C">
        <w:rPr>
          <w:lang w:val="en-US"/>
        </w:rPr>
        <w:t>,</w:t>
      </w:r>
      <w:r w:rsidRPr="009E476C">
        <w:rPr>
          <w:lang w:val="en-US"/>
        </w:rPr>
        <w:t xml:space="preserve"> we conclude that both </w:t>
      </w:r>
      <w:r w:rsidR="005217E0" w:rsidRPr="009E476C">
        <w:rPr>
          <w:lang w:val="en-US"/>
        </w:rPr>
        <w:t xml:space="preserve">the HEA </w:t>
      </w:r>
      <w:r w:rsidRPr="009E476C">
        <w:rPr>
          <w:lang w:val="en-US"/>
        </w:rPr>
        <w:t>and vinyl monomer ratios can be tuned to improve the properties of grafted hybrid latexes.</w:t>
      </w:r>
    </w:p>
    <w:p w14:paraId="14E3D4AE" w14:textId="77777777" w:rsidR="003C437E" w:rsidRDefault="003C437E" w:rsidP="00BE7A66">
      <w:pPr>
        <w:spacing w:line="480" w:lineRule="auto"/>
        <w:ind w:firstLine="708"/>
        <w:jc w:val="both"/>
        <w:rPr>
          <w:lang w:val="en-US"/>
        </w:rPr>
      </w:pPr>
    </w:p>
    <w:p w14:paraId="0362CAFE" w14:textId="77777777" w:rsidR="00BE7A66" w:rsidRDefault="00416B3C" w:rsidP="00BE7A66">
      <w:pPr>
        <w:spacing w:line="480" w:lineRule="auto"/>
        <w:ind w:firstLine="708"/>
        <w:jc w:val="both"/>
        <w:rPr>
          <w:lang w:val="en-US"/>
        </w:rPr>
      </w:pPr>
      <w:r w:rsidRPr="009E476C">
        <w:rPr>
          <w:lang w:val="en-US"/>
        </w:rPr>
        <w:t xml:space="preserve"> </w:t>
      </w:r>
    </w:p>
    <w:p w14:paraId="00121319" w14:textId="77777777" w:rsidR="00A3113C" w:rsidRPr="00EB0F92" w:rsidRDefault="00A3113C" w:rsidP="00A3113C">
      <w:pPr>
        <w:spacing w:line="480" w:lineRule="auto"/>
        <w:rPr>
          <w:b/>
        </w:rPr>
      </w:pPr>
      <w:r w:rsidRPr="00EB0F92">
        <w:rPr>
          <w:b/>
        </w:rPr>
        <w:t>Hysterisi Responce</w:t>
      </w:r>
    </w:p>
    <w:p w14:paraId="507348A0" w14:textId="77777777" w:rsidR="00A3113C" w:rsidRDefault="00A3113C" w:rsidP="00A3113C">
      <w:pPr>
        <w:spacing w:line="480" w:lineRule="auto"/>
      </w:pPr>
    </w:p>
    <w:p w14:paraId="71B5F1D9" w14:textId="77777777" w:rsidR="00FB02F1" w:rsidRPr="00EB0F92" w:rsidRDefault="00A3113C" w:rsidP="00FB02F1">
      <w:pPr>
        <w:spacing w:line="480" w:lineRule="auto"/>
        <w:rPr>
          <w:lang w:val="en-US"/>
        </w:rPr>
      </w:pPr>
      <w:r w:rsidRPr="00EB0F92">
        <w:rPr>
          <w:lang w:val="en-US"/>
        </w:rPr>
        <w:t xml:space="preserve">Tensile hysterisis tests were conducted on the PU and GHL film samples to evalute the strain dependent damping properties of the materials. </w:t>
      </w:r>
      <w:r w:rsidR="00FB02F1" w:rsidRPr="00EB0F92">
        <w:rPr>
          <w:lang w:val="en-US"/>
        </w:rPr>
        <w:t xml:space="preserve">Cyclic stress-strain measurements </w:t>
      </w:r>
      <w:r w:rsidR="00D977A9" w:rsidRPr="00EB0F92">
        <w:rPr>
          <w:lang w:val="en-US"/>
        </w:rPr>
        <w:t xml:space="preserve">were used to </w:t>
      </w:r>
      <w:r w:rsidR="0002736C" w:rsidRPr="00EB0F92">
        <w:rPr>
          <w:lang w:val="en-US"/>
        </w:rPr>
        <w:t>measeure the energy-loss duri</w:t>
      </w:r>
      <w:r w:rsidRPr="00EB0F92">
        <w:rPr>
          <w:lang w:val="en-US"/>
        </w:rPr>
        <w:t xml:space="preserve">ng dynamic deformation in </w:t>
      </w:r>
      <w:r w:rsidR="00807E94" w:rsidRPr="00EB0F92">
        <w:rPr>
          <w:lang w:val="en-US"/>
        </w:rPr>
        <w:t xml:space="preserve">these soft elastomeric samples. Spcifically, hysterisis </w:t>
      </w:r>
      <w:r w:rsidR="004702C6" w:rsidRPr="00EB0F92">
        <w:rPr>
          <w:lang w:val="en-US"/>
        </w:rPr>
        <w:t xml:space="preserve">results can </w:t>
      </w:r>
      <w:r w:rsidR="00807E94" w:rsidRPr="00EB0F92">
        <w:rPr>
          <w:lang w:val="en-US"/>
        </w:rPr>
        <w:t>be used to stude the micro mechanical behaviour</w:t>
      </w:r>
      <w:r w:rsidR="00624261" w:rsidRPr="00EB0F92">
        <w:rPr>
          <w:lang w:val="en-US"/>
        </w:rPr>
        <w:t xml:space="preserve"> </w:t>
      </w:r>
      <w:r w:rsidR="00807E94" w:rsidRPr="00EB0F92">
        <w:rPr>
          <w:lang w:val="en-US"/>
        </w:rPr>
        <w:t>[</w:t>
      </w:r>
      <w:r w:rsidR="00807E94" w:rsidRPr="00EB0F92">
        <w:rPr>
          <w:lang w:val="en-US"/>
        </w:rPr>
        <w:endnoteReference w:id="1"/>
      </w:r>
      <w:r w:rsidR="00807E94" w:rsidRPr="00EB0F92">
        <w:rPr>
          <w:lang w:val="en-US"/>
        </w:rPr>
        <w:t>]</w:t>
      </w:r>
      <w:r w:rsidR="00624261" w:rsidRPr="00EB0F92">
        <w:rPr>
          <w:lang w:val="en-US"/>
        </w:rPr>
        <w:t xml:space="preserve"> by </w:t>
      </w:r>
      <w:r w:rsidR="002D2844" w:rsidRPr="002D2844">
        <w:rPr>
          <w:lang w:val="en-US"/>
        </w:rPr>
        <w:t>correlat</w:t>
      </w:r>
      <w:r w:rsidR="002D2844">
        <w:rPr>
          <w:lang w:val="en-US"/>
        </w:rPr>
        <w:t>in</w:t>
      </w:r>
      <w:r w:rsidR="002D2844" w:rsidRPr="002D2844">
        <w:rPr>
          <w:lang w:val="en-US"/>
        </w:rPr>
        <w:t>g</w:t>
      </w:r>
      <w:r w:rsidR="00624261" w:rsidRPr="00EB0F92">
        <w:rPr>
          <w:lang w:val="en-US"/>
        </w:rPr>
        <w:t xml:space="preserve"> the local morphology of the material with the bulk mechanical properties.</w:t>
      </w:r>
    </w:p>
    <w:p w14:paraId="6C0C037F" w14:textId="77777777" w:rsidR="003C437E" w:rsidRPr="00EB0F92" w:rsidRDefault="00FB02F1" w:rsidP="00FB02F1">
      <w:pPr>
        <w:spacing w:line="480" w:lineRule="auto"/>
        <w:rPr>
          <w:lang w:val="en-US"/>
        </w:rPr>
      </w:pPr>
      <w:r w:rsidRPr="00EB0F92">
        <w:rPr>
          <w:lang w:val="en-US"/>
        </w:rPr>
        <w:t xml:space="preserve">The stress-strain curves of cyclic loading and unloading for the PU samples are shown in </w:t>
      </w:r>
      <w:r w:rsidR="004D22B6" w:rsidRPr="00EB0F92">
        <w:rPr>
          <w:lang w:val="en-US"/>
        </w:rPr>
        <w:t>Figure 7a to 7</w:t>
      </w:r>
      <w:r w:rsidR="004702C6" w:rsidRPr="00EB0F92">
        <w:rPr>
          <w:lang w:val="en-US"/>
        </w:rPr>
        <w:t>c</w:t>
      </w:r>
      <w:r w:rsidRPr="00EB0F92">
        <w:rPr>
          <w:lang w:val="en-US"/>
        </w:rPr>
        <w:t xml:space="preserve">, while the curves for the GHL samples are shown in </w:t>
      </w:r>
      <w:r w:rsidR="004D22B6" w:rsidRPr="00EB0F92">
        <w:rPr>
          <w:lang w:val="en-US"/>
        </w:rPr>
        <w:t>Figure 8a to 8c</w:t>
      </w:r>
      <w:r w:rsidRPr="00EB0F92">
        <w:rPr>
          <w:lang w:val="en-US"/>
        </w:rPr>
        <w:t>.</w:t>
      </w:r>
      <w:r w:rsidR="002D2844">
        <w:rPr>
          <w:lang w:val="en-US"/>
        </w:rPr>
        <w:t xml:space="preserve"> Representative </w:t>
      </w:r>
      <w:r w:rsidRPr="00EB0F92">
        <w:rPr>
          <w:lang w:val="en-US"/>
        </w:rPr>
        <w:t>stress-st</w:t>
      </w:r>
      <w:r w:rsidR="004702C6" w:rsidRPr="00EB0F92">
        <w:rPr>
          <w:lang w:val="en-US"/>
        </w:rPr>
        <w:t>rain</w:t>
      </w:r>
      <w:r w:rsidR="002D2844">
        <w:rPr>
          <w:lang w:val="en-US"/>
        </w:rPr>
        <w:t xml:space="preserve"> curves from normal tensile tests on the same sampes</w:t>
      </w:r>
      <w:r w:rsidR="004702C6" w:rsidRPr="00EB0F92">
        <w:rPr>
          <w:lang w:val="en-US"/>
        </w:rPr>
        <w:t xml:space="preserve"> are also plotted as dotte</w:t>
      </w:r>
      <w:r w:rsidR="002D2844">
        <w:rPr>
          <w:lang w:val="en-US"/>
        </w:rPr>
        <w:t>d</w:t>
      </w:r>
      <w:r w:rsidR="004702C6" w:rsidRPr="00EB0F92">
        <w:rPr>
          <w:lang w:val="en-US"/>
        </w:rPr>
        <w:t xml:space="preserve"> line curves in the </w:t>
      </w:r>
      <w:r w:rsidRPr="00EB0F92">
        <w:rPr>
          <w:lang w:val="en-US"/>
        </w:rPr>
        <w:t xml:space="preserve">figures. </w:t>
      </w:r>
      <w:r w:rsidR="00571153" w:rsidRPr="00EB0F92">
        <w:rPr>
          <w:lang w:val="en-US"/>
        </w:rPr>
        <w:t xml:space="preserve">As the </w:t>
      </w:r>
      <w:r w:rsidR="003C437E" w:rsidRPr="00EB0F92">
        <w:rPr>
          <w:lang w:val="en-US"/>
        </w:rPr>
        <w:t xml:space="preserve">area of the hysterisis loop can be directly related to the </w:t>
      </w:r>
      <w:r w:rsidR="004D22B6" w:rsidRPr="00EB0F92">
        <w:rPr>
          <w:lang w:val="en-US"/>
        </w:rPr>
        <w:t xml:space="preserve">energy-loss in </w:t>
      </w:r>
      <w:r w:rsidR="00571153" w:rsidRPr="00EB0F92">
        <w:rPr>
          <w:lang w:val="en-US"/>
        </w:rPr>
        <w:t>each cycle, t</w:t>
      </w:r>
      <w:r w:rsidR="003C437E" w:rsidRPr="00EB0F92">
        <w:rPr>
          <w:lang w:val="en-US"/>
        </w:rPr>
        <w:t xml:space="preserve">he </w:t>
      </w:r>
      <w:r w:rsidR="00571153" w:rsidRPr="00EB0F92">
        <w:rPr>
          <w:lang w:val="en-US"/>
        </w:rPr>
        <w:t xml:space="preserve">change in </w:t>
      </w:r>
      <w:r w:rsidR="003C437E" w:rsidRPr="00EB0F92">
        <w:rPr>
          <w:lang w:val="en-US"/>
        </w:rPr>
        <w:t>hysterisis work</w:t>
      </w:r>
      <w:r w:rsidR="00571153" w:rsidRPr="00EB0F92">
        <w:rPr>
          <w:lang w:val="en-US"/>
        </w:rPr>
        <w:t xml:space="preserve"> with increase in strain can be calculated</w:t>
      </w:r>
      <w:r w:rsidR="003C437E" w:rsidRPr="00EB0F92">
        <w:rPr>
          <w:lang w:val="en-US"/>
        </w:rPr>
        <w:t xml:space="preserve"> in percentage by using equation X. </w:t>
      </w:r>
    </w:p>
    <w:p w14:paraId="23EF0E1C" w14:textId="77777777" w:rsidR="00624261" w:rsidRDefault="00624261" w:rsidP="00FB02F1">
      <w:pPr>
        <w:spacing w:line="480" w:lineRule="auto"/>
      </w:pPr>
    </w:p>
    <w:p w14:paraId="24FCFC19" w14:textId="77777777" w:rsidR="00FB02F1" w:rsidRDefault="00000000" w:rsidP="00FB02F1">
      <w:pPr>
        <w:spacing w:line="480" w:lineRule="auto"/>
      </w:pPr>
      <m:oMath>
        <m:sSub>
          <m:sSubPr>
            <m:ctrlPr>
              <w:rPr>
                <w:rFonts w:ascii="Cambria Math" w:hAnsi="Cambria Math"/>
                <w:i/>
              </w:rPr>
            </m:ctrlPr>
          </m:sSubPr>
          <m:e>
            <m:r>
              <w:rPr>
                <w:rFonts w:ascii="Cambria Math" w:hAnsi="Cambria Math"/>
              </w:rPr>
              <m:t>H</m:t>
            </m:r>
          </m:e>
          <m:sub>
            <m:r>
              <w:rPr>
                <w:rFonts w:ascii="Cambria Math" w:hAnsi="Cambria Math"/>
              </w:rPr>
              <m:t xml:space="preserve">% </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 xml:space="preserve">loading </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 xml:space="preserve">unloading </m:t>
                    </m:r>
                  </m:sub>
                </m:sSub>
              </m:num>
              <m:den>
                <m:sSub>
                  <m:sSubPr>
                    <m:ctrlPr>
                      <w:rPr>
                        <w:rFonts w:ascii="Cambria Math" w:hAnsi="Cambria Math"/>
                        <w:i/>
                      </w:rPr>
                    </m:ctrlPr>
                  </m:sSubPr>
                  <m:e>
                    <m:r>
                      <w:rPr>
                        <w:rFonts w:ascii="Cambria Math" w:hAnsi="Cambria Math"/>
                      </w:rPr>
                      <m:t>H</m:t>
                    </m:r>
                  </m:e>
                  <m:sub>
                    <m:r>
                      <w:rPr>
                        <w:rFonts w:ascii="Cambria Math" w:hAnsi="Cambria Math"/>
                      </w:rPr>
                      <m:t xml:space="preserve">loading </m:t>
                    </m:r>
                  </m:sub>
                </m:sSub>
              </m:den>
            </m:f>
          </m:e>
        </m:d>
        <m:r>
          <w:rPr>
            <w:rFonts w:ascii="Cambria Math" w:hAnsi="Cambria Math"/>
          </w:rPr>
          <m:t>×100%</m:t>
        </m:r>
      </m:oMath>
      <w:r w:rsidR="003C437E">
        <w:t xml:space="preserve"> </w:t>
      </w:r>
    </w:p>
    <w:p w14:paraId="18602034" w14:textId="77777777" w:rsidR="00A67115" w:rsidRDefault="003C437E" w:rsidP="00FB02F1">
      <w:pPr>
        <w:spacing w:line="480" w:lineRule="auto"/>
      </w:pPr>
      <w:r>
        <w:t xml:space="preserve">where, </w:t>
      </w:r>
      <w:r w:rsidRPr="00EB0F92">
        <w:rPr>
          <w:i/>
        </w:rPr>
        <w:t>H</w:t>
      </w:r>
      <w:r w:rsidRPr="00EB0F92">
        <w:rPr>
          <w:i/>
          <w:vertAlign w:val="subscript"/>
        </w:rPr>
        <w:t>loading</w:t>
      </w:r>
      <w:r>
        <w:t xml:space="preserve"> and </w:t>
      </w:r>
      <w:r w:rsidRPr="00EB0F92">
        <w:rPr>
          <w:i/>
        </w:rPr>
        <w:t>H</w:t>
      </w:r>
      <w:r w:rsidRPr="00EB0F92">
        <w:rPr>
          <w:i/>
          <w:vertAlign w:val="subscript"/>
        </w:rPr>
        <w:t>unloading</w:t>
      </w:r>
      <w:r w:rsidRPr="00EB0F92">
        <w:rPr>
          <w:i/>
        </w:rPr>
        <w:t xml:space="preserve"> </w:t>
      </w:r>
      <w:r w:rsidRPr="00EB0F92">
        <w:rPr>
          <w:lang w:val="en-US"/>
        </w:rPr>
        <w:t>are measured as area under the loaded and unloaded curves respectively.</w:t>
      </w:r>
      <w:r w:rsidR="00CC30A9" w:rsidRPr="00EB0F92">
        <w:rPr>
          <w:lang w:val="en-US"/>
        </w:rPr>
        <w:t xml:space="preserve"> The histerisis-work calculated for PU an</w:t>
      </w:r>
      <w:r w:rsidR="002D2844" w:rsidRPr="00EB0F92">
        <w:rPr>
          <w:lang w:val="en-US"/>
        </w:rPr>
        <w:t>s</w:t>
      </w:r>
      <w:r w:rsidR="00CC30A9" w:rsidRPr="00EB0F92">
        <w:rPr>
          <w:lang w:val="en-US"/>
        </w:rPr>
        <w:t xml:space="preserve">d GHL samples are shown in Figure 7d and 8d respectively. </w:t>
      </w:r>
    </w:p>
    <w:p w14:paraId="3AC02B8E" w14:textId="77777777" w:rsidR="00A67115" w:rsidRDefault="00A67115" w:rsidP="00FB02F1">
      <w:pPr>
        <w:spacing w:line="480" w:lineRule="auto"/>
      </w:pPr>
    </w:p>
    <w:p w14:paraId="7953B70E" w14:textId="77777777" w:rsidR="00F83D70" w:rsidRDefault="009F227E" w:rsidP="00FB02F1">
      <w:pPr>
        <w:spacing w:line="480" w:lineRule="auto"/>
        <w:rPr>
          <w:lang w:val="en-US"/>
        </w:rPr>
      </w:pPr>
      <w:r>
        <w:t>In</w:t>
      </w:r>
      <w:r w:rsidR="00A67115">
        <w:t xml:space="preserve"> soft croslinked materials</w:t>
      </w:r>
      <w:r w:rsidR="00DE0DDB">
        <w:t>,</w:t>
      </w:r>
      <w:r w:rsidR="00A67115">
        <w:t xml:space="preserve"> </w:t>
      </w:r>
      <w:r w:rsidR="00DE0DDB">
        <w:t xml:space="preserve">the </w:t>
      </w:r>
      <w:r w:rsidR="00DE0DDB">
        <w:rPr>
          <w:lang w:val="en-US"/>
        </w:rPr>
        <w:t xml:space="preserve">disruption of the network structure at low strain </w:t>
      </w:r>
      <w:r w:rsidR="006F24BE">
        <w:rPr>
          <w:lang w:val="en-US"/>
        </w:rPr>
        <w:t xml:space="preserve">is associated with, </w:t>
      </w:r>
      <w:r w:rsidR="00AE7D6F">
        <w:rPr>
          <w:lang w:val="en-US"/>
        </w:rPr>
        <w:t xml:space="preserve">breaking the overall </w:t>
      </w:r>
      <w:r w:rsidR="002D2844">
        <w:rPr>
          <w:lang w:val="en-US"/>
        </w:rPr>
        <w:t>micro</w:t>
      </w:r>
      <w:r w:rsidR="00AE7D6F">
        <w:rPr>
          <w:lang w:val="en-US"/>
        </w:rPr>
        <w:t xml:space="preserve">structure of the material followed by positioning  the </w:t>
      </w:r>
      <w:r w:rsidR="00624261">
        <w:rPr>
          <w:lang w:val="en-US"/>
        </w:rPr>
        <w:t>structure</w:t>
      </w:r>
      <w:r w:rsidR="00DE0DDB">
        <w:rPr>
          <w:lang w:val="en-US"/>
        </w:rPr>
        <w:t xml:space="preserve"> in the direction parallel to the deformation axes. This disruption </w:t>
      </w:r>
      <w:r w:rsidR="006F24BE">
        <w:rPr>
          <w:lang w:val="en-US"/>
        </w:rPr>
        <w:t xml:space="preserve">result in </w:t>
      </w:r>
      <w:r w:rsidR="00A67115">
        <w:rPr>
          <w:lang w:val="en-US"/>
        </w:rPr>
        <w:t>high</w:t>
      </w:r>
      <w:r w:rsidR="00DE0DDB">
        <w:rPr>
          <w:lang w:val="en-US"/>
        </w:rPr>
        <w:t xml:space="preserve"> </w:t>
      </w:r>
      <w:r w:rsidR="00A67115">
        <w:rPr>
          <w:lang w:val="en-US"/>
        </w:rPr>
        <w:t>energy loss with a maximum hysteresis-work</w:t>
      </w:r>
      <w:r w:rsidR="00F83D70">
        <w:rPr>
          <w:lang w:val="en-US"/>
        </w:rPr>
        <w:t xml:space="preserve"> at low strain as observed in Figure 7d and 8d</w:t>
      </w:r>
      <w:r w:rsidR="00A67115">
        <w:rPr>
          <w:lang w:val="en-US"/>
        </w:rPr>
        <w:t>.</w:t>
      </w:r>
      <w:r w:rsidR="00624261">
        <w:rPr>
          <w:lang w:val="en-US"/>
        </w:rPr>
        <w:t xml:space="preserve"> </w:t>
      </w:r>
      <w:r w:rsidR="00F83D70">
        <w:rPr>
          <w:lang w:val="en-US"/>
        </w:rPr>
        <w:t>T</w:t>
      </w:r>
      <w:r w:rsidR="009602CF">
        <w:rPr>
          <w:lang w:val="en-US"/>
        </w:rPr>
        <w:t xml:space="preserve">he hysteresis work </w:t>
      </w:r>
      <w:r w:rsidR="00F83D70">
        <w:rPr>
          <w:lang w:val="en-US"/>
        </w:rPr>
        <w:t xml:space="preserve">in this strain regime </w:t>
      </w:r>
      <w:r w:rsidR="009602CF">
        <w:rPr>
          <w:lang w:val="en-US"/>
        </w:rPr>
        <w:t>is</w:t>
      </w:r>
      <w:r w:rsidR="00F83D70">
        <w:rPr>
          <w:lang w:val="en-US"/>
        </w:rPr>
        <w:t xml:space="preserve"> </w:t>
      </w:r>
      <w:r w:rsidR="00AE7D6F">
        <w:rPr>
          <w:lang w:val="en-US"/>
        </w:rPr>
        <w:t>primarily</w:t>
      </w:r>
      <w:r w:rsidR="00F83D70">
        <w:rPr>
          <w:lang w:val="en-US"/>
        </w:rPr>
        <w:t xml:space="preserve"> controlled by the </w:t>
      </w:r>
      <w:r w:rsidR="00624261">
        <w:rPr>
          <w:lang w:val="en-US"/>
        </w:rPr>
        <w:t>crosslinking density of the polymer matrix.</w:t>
      </w:r>
      <w:r w:rsidR="009602CF">
        <w:rPr>
          <w:lang w:val="en-US"/>
        </w:rPr>
        <w:t xml:space="preserve"> As the </w:t>
      </w:r>
      <w:r w:rsidR="009F7528">
        <w:rPr>
          <w:lang w:val="en-US"/>
        </w:rPr>
        <w:t xml:space="preserve">network density </w:t>
      </w:r>
      <w:r w:rsidR="006F24BE">
        <w:rPr>
          <w:lang w:val="en-US"/>
        </w:rPr>
        <w:t xml:space="preserve">of </w:t>
      </w:r>
      <w:r w:rsidR="009F7528">
        <w:rPr>
          <w:lang w:val="en-US"/>
        </w:rPr>
        <w:t>the investigated samples is increasing with the HEA content, a</w:t>
      </w:r>
      <w:r w:rsidR="009602CF">
        <w:rPr>
          <w:lang w:val="en-US"/>
        </w:rPr>
        <w:t xml:space="preserve"> high hysteresis-work can be observed </w:t>
      </w:r>
      <w:r w:rsidR="00F83D70">
        <w:rPr>
          <w:lang w:val="en-US"/>
        </w:rPr>
        <w:t>for</w:t>
      </w:r>
      <w:r w:rsidR="009F7528">
        <w:rPr>
          <w:lang w:val="en-US"/>
        </w:rPr>
        <w:t xml:space="preserve"> </w:t>
      </w:r>
      <w:r w:rsidR="009602CF">
        <w:rPr>
          <w:lang w:val="en-US"/>
        </w:rPr>
        <w:t xml:space="preserve">PU and GHL sample </w:t>
      </w:r>
      <w:r w:rsidR="002D2844">
        <w:rPr>
          <w:lang w:val="en-US"/>
        </w:rPr>
        <w:t xml:space="preserve">with </w:t>
      </w:r>
      <w:r w:rsidR="009602CF">
        <w:rPr>
          <w:lang w:val="en-US"/>
        </w:rPr>
        <w:t xml:space="preserve"> high HEA </w:t>
      </w:r>
      <w:r w:rsidR="00F83D70">
        <w:rPr>
          <w:lang w:val="en-US"/>
        </w:rPr>
        <w:t>content.</w:t>
      </w:r>
      <w:r w:rsidR="00AE7D6F">
        <w:rPr>
          <w:lang w:val="en-US"/>
        </w:rPr>
        <w:t xml:space="preserve"> However, at high strains regimes, the networker </w:t>
      </w:r>
      <w:r w:rsidR="00A67115">
        <w:rPr>
          <w:lang w:val="en-US"/>
        </w:rPr>
        <w:t>deformation</w:t>
      </w:r>
      <w:r w:rsidR="00AE7D6F">
        <w:rPr>
          <w:lang w:val="en-US"/>
        </w:rPr>
        <w:t xml:space="preserve"> </w:t>
      </w:r>
      <w:r w:rsidR="00A67115">
        <w:rPr>
          <w:lang w:val="en-US"/>
        </w:rPr>
        <w:t xml:space="preserve">is primarily controlled by </w:t>
      </w:r>
      <w:r w:rsidR="00AE7D6F">
        <w:rPr>
          <w:lang w:val="en-US"/>
        </w:rPr>
        <w:t>rearrangement</w:t>
      </w:r>
      <w:r w:rsidR="002D2844">
        <w:rPr>
          <w:lang w:val="en-US"/>
        </w:rPr>
        <w:t xml:space="preserve"> of the </w:t>
      </w:r>
      <w:r w:rsidR="006F24BE">
        <w:rPr>
          <w:lang w:val="en-US"/>
        </w:rPr>
        <w:t>structure</w:t>
      </w:r>
      <w:r w:rsidR="00AE7D6F">
        <w:rPr>
          <w:lang w:val="en-US"/>
        </w:rPr>
        <w:t xml:space="preserve"> and </w:t>
      </w:r>
      <w:r w:rsidR="00C62830">
        <w:rPr>
          <w:lang w:val="en-US"/>
        </w:rPr>
        <w:t>relaxation of the entan</w:t>
      </w:r>
      <w:r w:rsidR="00AE7D6F">
        <w:rPr>
          <w:lang w:val="en-US"/>
        </w:rPr>
        <w:t>gled</w:t>
      </w:r>
      <w:r w:rsidR="00C62830">
        <w:rPr>
          <w:lang w:val="en-US"/>
        </w:rPr>
        <w:t xml:space="preserve"> polymer chain between the crosslinks</w:t>
      </w:r>
      <w:r w:rsidR="00AE7D6F">
        <w:rPr>
          <w:lang w:val="en-US"/>
        </w:rPr>
        <w:t>. Less mechanical energy is expected to dissipate during the cyclic deformation</w:t>
      </w:r>
      <w:r w:rsidR="006F24BE">
        <w:rPr>
          <w:lang w:val="en-US"/>
        </w:rPr>
        <w:t xml:space="preserve"> in this strain regime</w:t>
      </w:r>
      <w:r w:rsidR="00AE7D6F">
        <w:rPr>
          <w:lang w:val="en-US"/>
        </w:rPr>
        <w:t>.</w:t>
      </w:r>
      <w:r w:rsidR="00E55269">
        <w:rPr>
          <w:lang w:val="en-US"/>
        </w:rPr>
        <w:t xml:space="preserve"> Accordingly, with increase in strain above yielding point, </w:t>
      </w:r>
      <w:r w:rsidR="00AE7D6F">
        <w:rPr>
          <w:lang w:val="en-US"/>
        </w:rPr>
        <w:t>the H</w:t>
      </w:r>
      <w:r w:rsidR="00AE7D6F" w:rsidRPr="00160AF6">
        <w:rPr>
          <w:vertAlign w:val="subscript"/>
          <w:lang w:val="en-US"/>
        </w:rPr>
        <w:t>%</w:t>
      </w:r>
      <w:r w:rsidR="00AE7D6F">
        <w:rPr>
          <w:lang w:val="en-US"/>
        </w:rPr>
        <w:t xml:space="preserve"> of all the samples</w:t>
      </w:r>
      <w:r w:rsidR="00E55269">
        <w:rPr>
          <w:lang w:val="en-US"/>
        </w:rPr>
        <w:t xml:space="preserve"> </w:t>
      </w:r>
      <w:r w:rsidR="00AE7D6F">
        <w:rPr>
          <w:lang w:val="en-US"/>
        </w:rPr>
        <w:t>appears to reduce.</w:t>
      </w:r>
      <w:r w:rsidR="00E55269">
        <w:rPr>
          <w:lang w:val="en-US"/>
        </w:rPr>
        <w:t xml:space="preserve"> Although, the H% curves of the samples show a similar </w:t>
      </w:r>
      <w:r w:rsidR="006F24BE">
        <w:rPr>
          <w:lang w:val="en-US"/>
        </w:rPr>
        <w:t>H</w:t>
      </w:r>
      <w:r w:rsidR="006F24BE" w:rsidRPr="00EB0F92">
        <w:rPr>
          <w:vertAlign w:val="subscript"/>
          <w:lang w:val="en-US"/>
        </w:rPr>
        <w:t>%</w:t>
      </w:r>
      <w:r w:rsidR="006F24BE">
        <w:rPr>
          <w:lang w:val="en-US"/>
        </w:rPr>
        <w:t xml:space="preserve"> </w:t>
      </w:r>
      <w:r w:rsidR="00E55269">
        <w:rPr>
          <w:lang w:val="en-US"/>
        </w:rPr>
        <w:t xml:space="preserve">decreasing trend with increase in strain, the </w:t>
      </w:r>
      <w:r w:rsidR="006F24BE">
        <w:rPr>
          <w:lang w:val="en-US"/>
        </w:rPr>
        <w:t xml:space="preserve">distinct </w:t>
      </w:r>
      <w:r w:rsidR="00E55269">
        <w:rPr>
          <w:lang w:val="en-US"/>
        </w:rPr>
        <w:t>difference in the crosslinking den</w:t>
      </w:r>
      <w:r w:rsidR="0082177A">
        <w:rPr>
          <w:lang w:val="en-US"/>
        </w:rPr>
        <w:t xml:space="preserve">sity between the samples </w:t>
      </w:r>
      <w:r w:rsidR="00996726">
        <w:rPr>
          <w:lang w:val="en-US"/>
        </w:rPr>
        <w:t>reveals difference</w:t>
      </w:r>
      <w:r w:rsidR="0082177A">
        <w:rPr>
          <w:lang w:val="en-US"/>
        </w:rPr>
        <w:t xml:space="preserve"> in the relative</w:t>
      </w:r>
      <w:r w:rsidR="00E55269">
        <w:rPr>
          <w:lang w:val="en-US"/>
        </w:rPr>
        <w:t xml:space="preserve"> H% values</w:t>
      </w:r>
      <w:r w:rsidR="0082177A">
        <w:rPr>
          <w:lang w:val="en-US"/>
        </w:rPr>
        <w:t xml:space="preserve">. </w:t>
      </w:r>
    </w:p>
    <w:p w14:paraId="1BA29770" w14:textId="77777777" w:rsidR="003C437E" w:rsidRPr="003C437E" w:rsidRDefault="00C62830" w:rsidP="00FB02F1">
      <w:pPr>
        <w:spacing w:line="480" w:lineRule="auto"/>
      </w:pPr>
      <w:r>
        <w:rPr>
          <w:lang w:val="en-US"/>
        </w:rPr>
        <w:t xml:space="preserve"> </w:t>
      </w:r>
      <w:r w:rsidR="00B77CDD">
        <w:rPr>
          <w:lang w:val="en-US"/>
        </w:rPr>
        <w:t xml:space="preserve"> </w:t>
      </w:r>
      <w:r w:rsidR="00D67EEA">
        <w:rPr>
          <w:lang w:val="en-US"/>
        </w:rPr>
        <w:t xml:space="preserve"> </w:t>
      </w:r>
      <w:r w:rsidR="009F227E">
        <w:t xml:space="preserve"> </w:t>
      </w:r>
      <w:r w:rsidR="003C437E">
        <w:t xml:space="preserve">  </w:t>
      </w:r>
    </w:p>
    <w:p w14:paraId="47986733" w14:textId="77777777" w:rsidR="00FB02F1" w:rsidRDefault="009F227E" w:rsidP="00FB02F1">
      <w:pPr>
        <w:spacing w:line="480" w:lineRule="auto"/>
      </w:pPr>
      <w:commentRangeStart w:id="24"/>
      <w:r>
        <w:t xml:space="preserve">The </w:t>
      </w:r>
      <w:r w:rsidR="00FB02F1">
        <w:t xml:space="preserve">overall stress at break decreases as HEA content increases for both the PU and GHL samples.  This same trend was observed in the cyclic loading and unloading curves.  The GHL had higher stresses as well as a larger area underneath the curves, indicating the acrylic grafting increased the toughness of the materials.  However, the GHL samples decreased in stress at break and strain at break as the amount of HEA increased.  This is consistent with </w:t>
      </w:r>
      <w:r w:rsidR="00FB02F1">
        <w:lastRenderedPageBreak/>
        <w:t xml:space="preserve">other observed results that indicate excessive amounts of HEA reduced the overall molecular weight of the GHL samples due to chain termination during the polyurethane synthesis step.  </w:t>
      </w:r>
      <w:commentRangeEnd w:id="24"/>
      <w:r w:rsidR="0082177A">
        <w:rPr>
          <w:rStyle w:val="CommentReference"/>
        </w:rPr>
        <w:commentReference w:id="24"/>
      </w:r>
    </w:p>
    <w:p w14:paraId="3CBBDC41" w14:textId="77777777" w:rsidR="00FB02F1" w:rsidRDefault="00FB02F1" w:rsidP="00BE7A66">
      <w:pPr>
        <w:spacing w:line="480" w:lineRule="auto"/>
        <w:ind w:firstLine="708"/>
        <w:jc w:val="both"/>
        <w:rPr>
          <w:lang w:val="en-US"/>
        </w:rPr>
      </w:pPr>
    </w:p>
    <w:p w14:paraId="0DFD8375" w14:textId="77777777" w:rsidR="001236B8" w:rsidRPr="009E476C" w:rsidRDefault="001236B8" w:rsidP="00BE7A66">
      <w:pPr>
        <w:spacing w:line="480" w:lineRule="auto"/>
        <w:ind w:firstLine="708"/>
        <w:jc w:val="both"/>
        <w:rPr>
          <w:lang w:val="en-US"/>
        </w:rPr>
      </w:pPr>
    </w:p>
    <w:p w14:paraId="51A8CAD0" w14:textId="77777777" w:rsidR="00497AF3" w:rsidRPr="009E476C" w:rsidRDefault="00497AF3" w:rsidP="00676152">
      <w:pPr>
        <w:pStyle w:val="MainText"/>
      </w:pPr>
    </w:p>
    <w:p w14:paraId="537966F3" w14:textId="77777777" w:rsidR="00EF4E1A" w:rsidRPr="00193EBE" w:rsidRDefault="00676152" w:rsidP="00676152">
      <w:pPr>
        <w:pStyle w:val="MainText"/>
      </w:pPr>
      <w:r w:rsidRPr="00193EBE">
        <w:t xml:space="preserve">Acknowledgements: </w:t>
      </w:r>
    </w:p>
    <w:p w14:paraId="736F6CDD" w14:textId="77777777" w:rsidR="005F1E74" w:rsidRPr="009E476C" w:rsidRDefault="00F227A8" w:rsidP="005F1E74">
      <w:pPr>
        <w:pStyle w:val="MainText"/>
      </w:pPr>
      <w:r w:rsidRPr="009E476C">
        <w:t>We gratefully acknowledge financial support from the Consortium for Plant Biotechnology Research (CPBR) and the Archer Daniels Midland (ADM) Company. We also thank Ms. Tracey M. Pepper of the Microscopy and NanoImaging Facility (MNIF) at Iowa State University for her assistance with the TEM analysis.</w:t>
      </w:r>
    </w:p>
    <w:p w14:paraId="14B04C67" w14:textId="77777777" w:rsidR="00497AF3" w:rsidRPr="009E476C" w:rsidRDefault="00497AF3" w:rsidP="007D1DF7">
      <w:pPr>
        <w:spacing w:line="480" w:lineRule="auto"/>
        <w:jc w:val="both"/>
        <w:rPr>
          <w:bCs/>
          <w:lang w:val="en-US"/>
        </w:rPr>
      </w:pPr>
    </w:p>
    <w:p w14:paraId="4A6FD778" w14:textId="77777777" w:rsidR="006328FA" w:rsidRPr="009E476C" w:rsidRDefault="007D1DF7" w:rsidP="007D1DF7">
      <w:pPr>
        <w:spacing w:line="480" w:lineRule="auto"/>
        <w:jc w:val="both"/>
        <w:rPr>
          <w:rFonts w:eastAsia="MS Gothic"/>
          <w:lang w:val="en-US"/>
        </w:rPr>
      </w:pPr>
      <w:r w:rsidRPr="009E476C">
        <w:rPr>
          <w:bCs/>
          <w:lang w:val="en-US"/>
        </w:rPr>
        <w:t xml:space="preserve">Keywords: </w:t>
      </w:r>
      <w:r w:rsidR="00885931" w:rsidRPr="009E476C">
        <w:rPr>
          <w:rFonts w:eastAsia="MS Gothic"/>
          <w:lang w:val="en-US"/>
        </w:rPr>
        <w:t>hybrid latexes;</w:t>
      </w:r>
      <w:r w:rsidR="006328FA" w:rsidRPr="009E476C">
        <w:rPr>
          <w:rFonts w:eastAsia="MS Gothic"/>
          <w:lang w:val="en-US"/>
        </w:rPr>
        <w:t xml:space="preserve"> </w:t>
      </w:r>
      <w:r w:rsidR="009809A0" w:rsidRPr="009E476C">
        <w:rPr>
          <w:rFonts w:eastAsia="MS Gothic"/>
          <w:lang w:val="en-US"/>
        </w:rPr>
        <w:t xml:space="preserve">castor oil; </w:t>
      </w:r>
      <w:r w:rsidR="00885931" w:rsidRPr="009E476C">
        <w:rPr>
          <w:rFonts w:eastAsia="MS Gothic"/>
          <w:lang w:val="en-US"/>
        </w:rPr>
        <w:t>2-</w:t>
      </w:r>
      <w:r w:rsidR="006328FA" w:rsidRPr="009E476C">
        <w:rPr>
          <w:lang w:val="en-US"/>
        </w:rPr>
        <w:t>hydroxyethyl acrylate</w:t>
      </w:r>
      <w:r w:rsidR="00885931" w:rsidRPr="009E476C">
        <w:rPr>
          <w:lang w:val="en-US"/>
        </w:rPr>
        <w:t>;</w:t>
      </w:r>
      <w:r w:rsidR="006328FA" w:rsidRPr="009E476C">
        <w:rPr>
          <w:lang w:val="en-US"/>
        </w:rPr>
        <w:t xml:space="preserve"> </w:t>
      </w:r>
      <w:r w:rsidR="006328FA" w:rsidRPr="009E476C">
        <w:rPr>
          <w:rFonts w:eastAsia="MS Gothic"/>
          <w:lang w:val="en-US"/>
        </w:rPr>
        <w:t>polyurethanes</w:t>
      </w:r>
    </w:p>
    <w:p w14:paraId="3FA9FE72" w14:textId="77777777" w:rsidR="00AE437B" w:rsidRPr="009E476C" w:rsidRDefault="00AE437B" w:rsidP="007D1DF7">
      <w:pPr>
        <w:spacing w:line="480" w:lineRule="auto"/>
        <w:jc w:val="both"/>
        <w:rPr>
          <w:lang w:val="en-US"/>
        </w:rPr>
      </w:pPr>
    </w:p>
    <w:p w14:paraId="77932BCF" w14:textId="77777777" w:rsidR="00AE437B" w:rsidRPr="009E476C" w:rsidRDefault="00AE437B" w:rsidP="00AE437B">
      <w:pPr>
        <w:pStyle w:val="Caption"/>
        <w:rPr>
          <w:i w:val="0"/>
          <w:szCs w:val="24"/>
        </w:rPr>
      </w:pPr>
    </w:p>
    <w:p w14:paraId="6404A094" w14:textId="77777777" w:rsidR="00BF3303" w:rsidRPr="009E476C" w:rsidRDefault="00BF3303" w:rsidP="00BF3303">
      <w:pPr>
        <w:pStyle w:val="Legend"/>
      </w:pPr>
    </w:p>
    <w:p w14:paraId="20913BB0" w14:textId="77777777" w:rsidR="00BF3303" w:rsidRPr="009E476C" w:rsidRDefault="00BF3303" w:rsidP="00BF3303">
      <w:pPr>
        <w:pStyle w:val="Legend"/>
      </w:pPr>
    </w:p>
    <w:p w14:paraId="7EAB9451" w14:textId="77777777" w:rsidR="00B15B51" w:rsidRPr="009E476C" w:rsidRDefault="00B15B51" w:rsidP="00BF3303">
      <w:pPr>
        <w:pStyle w:val="Legend"/>
      </w:pPr>
    </w:p>
    <w:p w14:paraId="1765EF46" w14:textId="77777777" w:rsidR="00B15B51" w:rsidRPr="009E476C" w:rsidRDefault="00B15B51" w:rsidP="00BF3303">
      <w:pPr>
        <w:pStyle w:val="Legend"/>
      </w:pPr>
    </w:p>
    <w:p w14:paraId="3C99100B" w14:textId="77777777" w:rsidR="00B15B51" w:rsidRPr="009E476C" w:rsidRDefault="00B15B51" w:rsidP="00BF3303">
      <w:pPr>
        <w:pStyle w:val="Legend"/>
      </w:pPr>
    </w:p>
    <w:p w14:paraId="57095800" w14:textId="77777777" w:rsidR="00B15B51" w:rsidRPr="009E476C" w:rsidRDefault="00B15B51" w:rsidP="00BF3303">
      <w:pPr>
        <w:pStyle w:val="Legend"/>
      </w:pPr>
    </w:p>
    <w:p w14:paraId="1C81E852" w14:textId="77777777" w:rsidR="009D0F25" w:rsidRPr="009E476C" w:rsidRDefault="006E0279" w:rsidP="009D0F25">
      <w:pPr>
        <w:spacing w:line="480" w:lineRule="auto"/>
        <w:rPr>
          <w:lang w:val="en-US"/>
        </w:rPr>
      </w:pPr>
      <w:bookmarkStart w:id="25" w:name="_Ref310166117"/>
      <w:r w:rsidRPr="009E476C">
        <w:rPr>
          <w:noProof/>
          <w:lang w:val="en-US" w:eastAsia="en-US"/>
        </w:rPr>
        <mc:AlternateContent>
          <mc:Choice Requires="wps">
            <w:drawing>
              <wp:anchor distT="0" distB="0" distL="114300" distR="114300" simplePos="0" relativeHeight="251661312" behindDoc="0" locked="0" layoutInCell="1" allowOverlap="1" wp14:anchorId="780E6B79" wp14:editId="5C3DF3D2">
                <wp:simplePos x="0" y="0"/>
                <wp:positionH relativeFrom="column">
                  <wp:posOffset>3649980</wp:posOffset>
                </wp:positionH>
                <wp:positionV relativeFrom="paragraph">
                  <wp:posOffset>7620</wp:posOffset>
                </wp:positionV>
                <wp:extent cx="365760" cy="44958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449580"/>
                        </a:xfrm>
                        <a:prstGeom prst="rect">
                          <a:avLst/>
                        </a:prstGeom>
                        <a:noFill/>
                        <a:ln w="6350">
                          <a:noFill/>
                        </a:ln>
                        <a:effectLst/>
                      </wps:spPr>
                      <wps:txbx>
                        <w:txbxContent>
                          <w:p w14:paraId="219670F4" w14:textId="77777777" w:rsidR="00887BF2" w:rsidRDefault="00887BF2" w:rsidP="009D0F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0E6B79" id="_x0000_t202" coordsize="21600,21600" o:spt="202" path="m,l,21600r21600,l21600,xe">
                <v:stroke joinstyle="miter"/>
                <v:path gradientshapeok="t" o:connecttype="rect"/>
              </v:shapetype>
              <v:shape id="Text Box 9" o:spid="_x0000_s1026" type="#_x0000_t202" style="position:absolute;margin-left:287.4pt;margin-top:.6pt;width:28.8pt;height:3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" filled="f" stroked="f" strokeweight=".5pt">
                <v:textbox>
                  <w:txbxContent>
                    <w:p w14:paraId="219670F4" w14:textId="77777777" w:rsidR="00887BF2" w:rsidRDefault="00887BF2" w:rsidP="009D0F25"/>
                  </w:txbxContent>
                </v:textbox>
              </v:shape>
            </w:pict>
          </mc:Fallback>
        </mc:AlternateContent>
      </w:r>
      <w:r w:rsidRPr="003F0EAE">
        <w:rPr>
          <w:noProof/>
          <w:lang w:val="en-US" w:eastAsia="en-US"/>
        </w:rPr>
        <mc:AlternateContent>
          <mc:Choice Requires="wps">
            <w:drawing>
              <wp:anchor distT="0" distB="0" distL="114300" distR="114300" simplePos="0" relativeHeight="251657216" behindDoc="0" locked="0" layoutInCell="1" allowOverlap="1" wp14:anchorId="4FBFAAA9" wp14:editId="0702FA67">
                <wp:simplePos x="0" y="0"/>
                <wp:positionH relativeFrom="column">
                  <wp:posOffset>22860</wp:posOffset>
                </wp:positionH>
                <wp:positionV relativeFrom="paragraph">
                  <wp:posOffset>0</wp:posOffset>
                </wp:positionV>
                <wp:extent cx="365760" cy="449580"/>
                <wp:effectExtent l="0" t="0" r="0" b="0"/>
                <wp:wrapNone/>
                <wp:docPr id="1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44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89969" w14:textId="77777777" w:rsidR="00887BF2" w:rsidRDefault="00887BF2" w:rsidP="009D0F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FAAA9" id="Text Box 8" o:spid="_x0000_s1027" type="#_x0000_t202" style="position:absolute;margin-left:1.8pt;margin-top:0;width:28.8pt;height:3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" filled="f" stroked="f" strokeweight=".5pt">
                <v:textbox>
                  <w:txbxContent>
                    <w:p w14:paraId="4E389969" w14:textId="77777777" w:rsidR="00887BF2" w:rsidRDefault="00887BF2" w:rsidP="009D0F25"/>
                  </w:txbxContent>
                </v:textbox>
              </v:shape>
            </w:pict>
          </mc:Fallback>
        </mc:AlternateContent>
      </w:r>
      <w:r w:rsidRPr="003F0EAE">
        <w:rPr>
          <w:noProof/>
          <w:lang w:val="en-US" w:eastAsia="en-US"/>
        </w:rPr>
        <mc:AlternateContent>
          <mc:Choice Requires="wps">
            <w:drawing>
              <wp:anchor distT="0" distB="0" distL="114300" distR="114300" simplePos="0" relativeHeight="251659264" behindDoc="0" locked="0" layoutInCell="1" allowOverlap="1" wp14:anchorId="184CEF34" wp14:editId="5A8150B1">
                <wp:simplePos x="0" y="0"/>
                <wp:positionH relativeFrom="column">
                  <wp:posOffset>1866900</wp:posOffset>
                </wp:positionH>
                <wp:positionV relativeFrom="paragraph">
                  <wp:posOffset>22860</wp:posOffset>
                </wp:positionV>
                <wp:extent cx="365760" cy="449580"/>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449580"/>
                        </a:xfrm>
                        <a:prstGeom prst="rect">
                          <a:avLst/>
                        </a:prstGeom>
                        <a:noFill/>
                        <a:ln w="6350">
                          <a:noFill/>
                        </a:ln>
                        <a:effectLst/>
                      </wps:spPr>
                      <wps:txbx>
                        <w:txbxContent>
                          <w:p w14:paraId="0F903AC5" w14:textId="77777777" w:rsidR="00887BF2" w:rsidRDefault="00887BF2" w:rsidP="009D0F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CEF34" id="Text Box 7" o:spid="_x0000_s1028" type="#_x0000_t202" style="position:absolute;margin-left:147pt;margin-top:1.8pt;width:28.8pt;height:3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" filled="f" stroked="f" strokeweight=".5pt">
                <v:textbox>
                  <w:txbxContent>
                    <w:p w14:paraId="0F903AC5" w14:textId="77777777" w:rsidR="00887BF2" w:rsidRDefault="00887BF2" w:rsidP="009D0F25"/>
                  </w:txbxContent>
                </v:textbox>
              </v:shape>
            </w:pict>
          </mc:Fallback>
        </mc:AlternateContent>
      </w:r>
      <w:r w:rsidRPr="003F0EAE">
        <w:rPr>
          <w:noProof/>
          <w:lang w:val="en-US" w:eastAsia="en-US"/>
        </w:rPr>
        <mc:AlternateContent>
          <mc:Choice Requires="wps">
            <w:drawing>
              <wp:anchor distT="0" distB="0" distL="114300" distR="114300" simplePos="0" relativeHeight="251655168" behindDoc="0" locked="0" layoutInCell="1" allowOverlap="1" wp14:anchorId="2E0175FC" wp14:editId="09181CAB">
                <wp:simplePos x="0" y="0"/>
                <wp:positionH relativeFrom="column">
                  <wp:posOffset>3649980</wp:posOffset>
                </wp:positionH>
                <wp:positionV relativeFrom="paragraph">
                  <wp:posOffset>7620</wp:posOffset>
                </wp:positionV>
                <wp:extent cx="365760" cy="449580"/>
                <wp:effectExtent l="0" t="0" r="0" b="0"/>
                <wp:wrapNone/>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449580"/>
                        </a:xfrm>
                        <a:prstGeom prst="rect">
                          <a:avLst/>
                        </a:prstGeom>
                        <a:noFill/>
                        <a:ln w="6350">
                          <a:noFill/>
                        </a:ln>
                        <a:effectLst/>
                      </wps:spPr>
                      <wps:txbx>
                        <w:txbxContent>
                          <w:p w14:paraId="38FB9EDF" w14:textId="77777777" w:rsidR="00887BF2" w:rsidRPr="00AA79B1" w:rsidRDefault="00887BF2" w:rsidP="009D0F25">
                            <w:pPr>
                              <w:rPr>
                                <w:color w:val="FFFFFF" w:themeColor="background1"/>
                                <w:sz w:val="36"/>
                              </w:rPr>
                            </w:pPr>
                            <w:r>
                              <w:rPr>
                                <w:color w:val="FFFFFF" w:themeColor="background1"/>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75FC" id="Text Box 6" o:spid="_x0000_s1029" type="#_x0000_t202" style="position:absolute;margin-left:287.4pt;margin-top:.6pt;width:28.8pt;height:3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" filled="f" stroked="f" strokeweight=".5pt">
                <v:textbox>
                  <w:txbxContent>
                    <w:p w14:paraId="38FB9EDF" w14:textId="77777777" w:rsidR="00887BF2" w:rsidRPr="00AA79B1" w:rsidRDefault="00887BF2" w:rsidP="009D0F25">
                      <w:pPr>
                        <w:rPr>
                          <w:color w:val="FFFFFF" w:themeColor="background1"/>
                          <w:sz w:val="36"/>
                        </w:rPr>
                      </w:pPr>
                      <w:r>
                        <w:rPr>
                          <w:color w:val="FFFFFF" w:themeColor="background1"/>
                          <w:sz w:val="36"/>
                          <w:szCs w:val="36"/>
                        </w:rPr>
                        <w:t>c</w:t>
                      </w:r>
                    </w:p>
                  </w:txbxContent>
                </v:textbox>
              </v:shape>
            </w:pict>
          </mc:Fallback>
        </mc:AlternateContent>
      </w:r>
      <w:r w:rsidRPr="003F0EAE">
        <w:rPr>
          <w:noProof/>
          <w:lang w:val="en-US" w:eastAsia="en-US"/>
        </w:rPr>
        <mc:AlternateContent>
          <mc:Choice Requires="wps">
            <w:drawing>
              <wp:anchor distT="0" distB="0" distL="114300" distR="114300" simplePos="0" relativeHeight="251651072" behindDoc="0" locked="0" layoutInCell="1" allowOverlap="1" wp14:anchorId="7D10709C" wp14:editId="7ABCFC1E">
                <wp:simplePos x="0" y="0"/>
                <wp:positionH relativeFrom="column">
                  <wp:posOffset>22860</wp:posOffset>
                </wp:positionH>
                <wp:positionV relativeFrom="paragraph">
                  <wp:posOffset>0</wp:posOffset>
                </wp:positionV>
                <wp:extent cx="365760" cy="44958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44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90F020" w14:textId="77777777" w:rsidR="00887BF2" w:rsidRPr="00AA79B1" w:rsidRDefault="00887BF2" w:rsidP="009D0F25">
                            <w:r w:rsidRPr="007F372C">
                              <w:rPr>
                                <w:color w:val="FFFFFF" w:themeColor="background1"/>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0709C" id="Text Box 1" o:spid="_x0000_s1030" type="#_x0000_t202" style="position:absolute;margin-left:1.8pt;margin-top:0;width:28.8pt;height:35.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" filled="f" stroked="f" strokeweight=".5pt">
                <v:textbox>
                  <w:txbxContent>
                    <w:p w14:paraId="3D90F020" w14:textId="77777777" w:rsidR="00887BF2" w:rsidRPr="00AA79B1" w:rsidRDefault="00887BF2" w:rsidP="009D0F25">
                      <w:r w:rsidRPr="007F372C">
                        <w:rPr>
                          <w:color w:val="FFFFFF" w:themeColor="background1"/>
                          <w:sz w:val="36"/>
                          <w:szCs w:val="36"/>
                        </w:rPr>
                        <w:t>a</w:t>
                      </w:r>
                    </w:p>
                  </w:txbxContent>
                </v:textbox>
              </v:shape>
            </w:pict>
          </mc:Fallback>
        </mc:AlternateContent>
      </w:r>
      <w:r w:rsidRPr="003F0EAE">
        <w:rPr>
          <w:noProof/>
          <w:lang w:val="en-US" w:eastAsia="en-US"/>
        </w:rPr>
        <mc:AlternateContent>
          <mc:Choice Requires="wps">
            <w:drawing>
              <wp:anchor distT="0" distB="0" distL="114300" distR="114300" simplePos="0" relativeHeight="251652096" behindDoc="0" locked="0" layoutInCell="1" allowOverlap="1" wp14:anchorId="3F20F705" wp14:editId="6EB158D9">
                <wp:simplePos x="0" y="0"/>
                <wp:positionH relativeFrom="column">
                  <wp:posOffset>1866900</wp:posOffset>
                </wp:positionH>
                <wp:positionV relativeFrom="paragraph">
                  <wp:posOffset>22860</wp:posOffset>
                </wp:positionV>
                <wp:extent cx="365760" cy="449580"/>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449580"/>
                        </a:xfrm>
                        <a:prstGeom prst="rect">
                          <a:avLst/>
                        </a:prstGeom>
                        <a:noFill/>
                        <a:ln w="6350">
                          <a:noFill/>
                        </a:ln>
                        <a:effectLst/>
                      </wps:spPr>
                      <wps:txbx>
                        <w:txbxContent>
                          <w:p w14:paraId="758698F8" w14:textId="77777777" w:rsidR="00887BF2" w:rsidRPr="00AA79B1" w:rsidRDefault="00887BF2" w:rsidP="009D0F25">
                            <w:pPr>
                              <w:rPr>
                                <w:color w:val="FFFFFF" w:themeColor="background1"/>
                                <w:sz w:val="36"/>
                              </w:rPr>
                            </w:pPr>
                            <w:r>
                              <w:rPr>
                                <w:color w:val="FFFFFF" w:themeColor="background1"/>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0F705" id="Text Box 5" o:spid="_x0000_s1031" type="#_x0000_t202" style="position:absolute;margin-left:147pt;margin-top:1.8pt;width:28.8pt;height:3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" filled="f" stroked="f" strokeweight=".5pt">
                <v:textbox>
                  <w:txbxContent>
                    <w:p w14:paraId="758698F8" w14:textId="77777777" w:rsidR="00887BF2" w:rsidRPr="00AA79B1" w:rsidRDefault="00887BF2" w:rsidP="009D0F25">
                      <w:pPr>
                        <w:rPr>
                          <w:color w:val="FFFFFF" w:themeColor="background1"/>
                          <w:sz w:val="36"/>
                        </w:rPr>
                      </w:pPr>
                      <w:r>
                        <w:rPr>
                          <w:color w:val="FFFFFF" w:themeColor="background1"/>
                          <w:sz w:val="36"/>
                          <w:szCs w:val="36"/>
                        </w:rPr>
                        <w:t>b</w:t>
                      </w:r>
                    </w:p>
                  </w:txbxContent>
                </v:textbox>
              </v:shape>
            </w:pict>
          </mc:Fallback>
        </mc:AlternateContent>
      </w:r>
      <w:r w:rsidR="009D0F25" w:rsidRPr="003F0EAE">
        <w:rPr>
          <w:noProof/>
          <w:lang w:val="en-US" w:eastAsia="en-US"/>
        </w:rPr>
        <w:drawing>
          <wp:inline distT="0" distB="0" distL="0" distR="0" wp14:anchorId="24AA7B76" wp14:editId="3B4F36CF">
            <wp:extent cx="1821180" cy="1821180"/>
            <wp:effectExtent l="0" t="0" r="7620" b="7620"/>
            <wp:docPr id="2" name="Picture 2" descr="PU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 0-0-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13" r="-2413"/>
                    <a:stretch/>
                  </pic:blipFill>
                  <pic:spPr bwMode="auto">
                    <a:xfrm>
                      <a:off x="0" y="0"/>
                      <a:ext cx="1821180" cy="1821180"/>
                    </a:xfrm>
                    <a:prstGeom prst="rect">
                      <a:avLst/>
                    </a:prstGeom>
                    <a:noFill/>
                    <a:ln>
                      <a:noFill/>
                    </a:ln>
                  </pic:spPr>
                </pic:pic>
              </a:graphicData>
            </a:graphic>
          </wp:inline>
        </w:drawing>
      </w:r>
      <w:r w:rsidR="009D0F25" w:rsidRPr="003F0EAE">
        <w:rPr>
          <w:b/>
          <w:noProof/>
          <w:lang w:val="en-US" w:eastAsia="en-US"/>
        </w:rPr>
        <w:drawing>
          <wp:inline distT="0" distB="0" distL="0" distR="0" wp14:anchorId="68F66DFA" wp14:editId="50E5F44C">
            <wp:extent cx="1821180" cy="1821180"/>
            <wp:effectExtent l="0" t="0" r="0" b="0"/>
            <wp:docPr id="3" name="Picture 3" descr="GHL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HL0-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sidR="009D0F25" w:rsidRPr="003F0EAE">
        <w:rPr>
          <w:noProof/>
          <w:lang w:val="en-US" w:eastAsia="en-US"/>
        </w:rPr>
        <w:drawing>
          <wp:inline distT="0" distB="0" distL="0" distR="0" wp14:anchorId="20D9F7B4" wp14:editId="6500840A">
            <wp:extent cx="1821180" cy="1821180"/>
            <wp:effectExtent l="0" t="0" r="0" b="0"/>
            <wp:docPr id="4" name="Picture 4" descr="GHL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HL0-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p>
    <w:p w14:paraId="3EBA4FFB" w14:textId="77777777" w:rsidR="009D0F25" w:rsidRPr="009E476C" w:rsidRDefault="009D0F25" w:rsidP="009D0F25">
      <w:pPr>
        <w:pStyle w:val="Caption"/>
        <w:rPr>
          <w:b/>
        </w:rPr>
      </w:pPr>
      <w:bookmarkStart w:id="26" w:name="_Ref309743896"/>
      <w:r w:rsidRPr="009E476C">
        <w:t xml:space="preserve">Figure </w:t>
      </w:r>
      <w:fldSimple w:instr=" SEQ Figure \* ARABIC ">
        <w:r w:rsidR="00EB0F92">
          <w:rPr>
            <w:noProof/>
          </w:rPr>
          <w:t>1</w:t>
        </w:r>
      </w:fldSimple>
      <w:bookmarkEnd w:id="26"/>
      <w:r w:rsidRPr="009E476C">
        <w:t xml:space="preserve">:  </w:t>
      </w:r>
      <w:r w:rsidRPr="009E476C">
        <w:rPr>
          <w:i w:val="0"/>
        </w:rPr>
        <w:t>TEM micr</w:t>
      </w:r>
      <w:r w:rsidR="00500D26" w:rsidRPr="009E476C">
        <w:rPr>
          <w:i w:val="0"/>
        </w:rPr>
        <w:t xml:space="preserve">ophotographs of particles from </w:t>
      </w:r>
      <w:r w:rsidR="00E46932" w:rsidRPr="009E476C">
        <w:rPr>
          <w:i w:val="0"/>
        </w:rPr>
        <w:t xml:space="preserve">the </w:t>
      </w:r>
      <w:r w:rsidRPr="009E476C">
        <w:rPr>
          <w:i w:val="0"/>
        </w:rPr>
        <w:t>PU-0.0 dispersion (a) and grafted latexes of GHL-0.2 (b) and GHL-0.3 (c).</w:t>
      </w:r>
      <w:r w:rsidRPr="009E476C">
        <w:rPr>
          <w:b/>
        </w:rPr>
        <w:t xml:space="preserve">  </w:t>
      </w:r>
    </w:p>
    <w:p w14:paraId="0C9B20E3" w14:textId="77777777" w:rsidR="009D0F25" w:rsidRPr="009E476C" w:rsidRDefault="009D0F25" w:rsidP="009D0F25">
      <w:pPr>
        <w:rPr>
          <w:lang w:val="en-US"/>
        </w:rPr>
      </w:pPr>
    </w:p>
    <w:p w14:paraId="364949A1" w14:textId="77777777" w:rsidR="005F275A" w:rsidRPr="009E476C" w:rsidRDefault="00E45A48" w:rsidP="002F73D0">
      <w:pPr>
        <w:pStyle w:val="Caption"/>
        <w:rPr>
          <w:noProof/>
        </w:rPr>
      </w:pPr>
      <w:bookmarkStart w:id="27" w:name="_Ref329090432"/>
      <w:r w:rsidRPr="009E476C">
        <w:t xml:space="preserve">Table </w:t>
      </w:r>
      <w:fldSimple w:instr=" SEQ Table \* ARABIC ">
        <w:r w:rsidR="00EB0F92">
          <w:rPr>
            <w:noProof/>
          </w:rPr>
          <w:t>1</w:t>
        </w:r>
      </w:fldSimple>
      <w:bookmarkEnd w:id="27"/>
      <w:r w:rsidRPr="009E476C">
        <w:rPr>
          <w:i w:val="0"/>
          <w:noProof/>
        </w:rPr>
        <w:t xml:space="preserve">:  Chemical </w:t>
      </w:r>
      <w:r w:rsidR="009809A0" w:rsidRPr="009E476C">
        <w:rPr>
          <w:i w:val="0"/>
          <w:noProof/>
        </w:rPr>
        <w:t>c</w:t>
      </w:r>
      <w:r w:rsidRPr="009E476C">
        <w:rPr>
          <w:i w:val="0"/>
          <w:noProof/>
        </w:rPr>
        <w:t xml:space="preserve">omposition of PU and GHL </w:t>
      </w:r>
      <w:r w:rsidR="009809A0" w:rsidRPr="009E476C">
        <w:rPr>
          <w:i w:val="0"/>
          <w:noProof/>
        </w:rPr>
        <w:t>f</w:t>
      </w:r>
      <w:r w:rsidRPr="009E476C">
        <w:rPr>
          <w:i w:val="0"/>
          <w:noProof/>
        </w:rPr>
        <w:t>ilms</w:t>
      </w:r>
    </w:p>
    <w:p w14:paraId="349A82ED" w14:textId="77777777" w:rsidR="00326506" w:rsidRPr="009E476C" w:rsidRDefault="00326506" w:rsidP="009D0F25">
      <w:pPr>
        <w:rPr>
          <w:lang w:val="en-US"/>
        </w:rPr>
      </w:pPr>
    </w:p>
    <w:tbl>
      <w:tblPr>
        <w:tblStyle w:val="TableGrid"/>
        <w:tblW w:w="0" w:type="auto"/>
        <w:tblInd w:w="-214" w:type="dxa"/>
        <w:tblLook w:val="04A0" w:firstRow="1" w:lastRow="0" w:firstColumn="1" w:lastColumn="0" w:noHBand="0" w:noVBand="1"/>
      </w:tblPr>
      <w:tblGrid>
        <w:gridCol w:w="1548"/>
        <w:gridCol w:w="1548"/>
        <w:gridCol w:w="1548"/>
        <w:gridCol w:w="1548"/>
        <w:gridCol w:w="1548"/>
        <w:gridCol w:w="1548"/>
      </w:tblGrid>
      <w:tr w:rsidR="00926B22" w:rsidRPr="009E476C" w14:paraId="6E596FFC" w14:textId="77777777" w:rsidTr="002F73D0">
        <w:tc>
          <w:tcPr>
            <w:tcW w:w="1548" w:type="dxa"/>
            <w:tcBorders>
              <w:top w:val="single" w:sz="4" w:space="0" w:color="auto"/>
              <w:left w:val="nil"/>
              <w:bottom w:val="nil"/>
              <w:right w:val="nil"/>
            </w:tcBorders>
          </w:tcPr>
          <w:p w14:paraId="269D84FB" w14:textId="77777777" w:rsidR="009E036A" w:rsidRPr="009E476C" w:rsidRDefault="009E036A" w:rsidP="00326506">
            <w:pPr>
              <w:keepNext/>
              <w:jc w:val="center"/>
              <w:rPr>
                <w:rFonts w:ascii="Arial" w:eastAsia="Times New Roman" w:hAnsi="Arial" w:cs="Arial"/>
                <w:sz w:val="20"/>
                <w:szCs w:val="20"/>
                <w:lang w:val="en-US" w:eastAsia="en-US"/>
              </w:rPr>
            </w:pPr>
          </w:p>
        </w:tc>
        <w:tc>
          <w:tcPr>
            <w:tcW w:w="6192" w:type="dxa"/>
            <w:gridSpan w:val="4"/>
            <w:tcBorders>
              <w:top w:val="single" w:sz="4" w:space="0" w:color="auto"/>
              <w:left w:val="nil"/>
              <w:bottom w:val="single" w:sz="4" w:space="0" w:color="auto"/>
              <w:right w:val="nil"/>
            </w:tcBorders>
            <w:vAlign w:val="center"/>
          </w:tcPr>
          <w:p w14:paraId="04036495"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Molar Ratio</w:t>
            </w:r>
          </w:p>
        </w:tc>
        <w:tc>
          <w:tcPr>
            <w:tcW w:w="1548" w:type="dxa"/>
            <w:tcBorders>
              <w:top w:val="single" w:sz="4" w:space="0" w:color="auto"/>
              <w:left w:val="nil"/>
              <w:bottom w:val="nil"/>
              <w:right w:val="nil"/>
            </w:tcBorders>
          </w:tcPr>
          <w:p w14:paraId="113661FA"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Vinyl Monomers</w:t>
            </w:r>
          </w:p>
        </w:tc>
      </w:tr>
      <w:tr w:rsidR="00926B22" w:rsidRPr="009E476C" w14:paraId="09E7C10F" w14:textId="77777777" w:rsidTr="002F73D0">
        <w:tc>
          <w:tcPr>
            <w:tcW w:w="1548" w:type="dxa"/>
            <w:tcBorders>
              <w:top w:val="nil"/>
              <w:left w:val="nil"/>
              <w:bottom w:val="single" w:sz="4" w:space="0" w:color="auto"/>
              <w:right w:val="nil"/>
            </w:tcBorders>
          </w:tcPr>
          <w:p w14:paraId="782A1147"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Sample</w:t>
            </w:r>
          </w:p>
        </w:tc>
        <w:tc>
          <w:tcPr>
            <w:tcW w:w="1548" w:type="dxa"/>
            <w:tcBorders>
              <w:top w:val="single" w:sz="4" w:space="0" w:color="auto"/>
              <w:left w:val="nil"/>
              <w:bottom w:val="single" w:sz="4" w:space="0" w:color="auto"/>
              <w:right w:val="nil"/>
            </w:tcBorders>
            <w:vAlign w:val="center"/>
          </w:tcPr>
          <w:p w14:paraId="00E5BF04"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NCO (IPDI)</w:t>
            </w:r>
          </w:p>
        </w:tc>
        <w:tc>
          <w:tcPr>
            <w:tcW w:w="1548" w:type="dxa"/>
            <w:tcBorders>
              <w:top w:val="single" w:sz="4" w:space="0" w:color="auto"/>
              <w:left w:val="nil"/>
              <w:bottom w:val="single" w:sz="4" w:space="0" w:color="auto"/>
              <w:right w:val="nil"/>
            </w:tcBorders>
            <w:vAlign w:val="center"/>
          </w:tcPr>
          <w:p w14:paraId="08DDB76D" w14:textId="77777777" w:rsidR="009E036A" w:rsidRPr="009E476C" w:rsidRDefault="009E036A" w:rsidP="00E45A48">
            <w:pPr>
              <w:keepNext/>
              <w:jc w:val="center"/>
              <w:rPr>
                <w:rFonts w:ascii="Arial" w:eastAsia="Times New Roman" w:hAnsi="Arial" w:cs="Arial"/>
                <w:sz w:val="20"/>
                <w:szCs w:val="20"/>
                <w:vertAlign w:val="superscript"/>
                <w:lang w:val="en-US" w:eastAsia="en-US"/>
              </w:rPr>
            </w:pPr>
            <w:r w:rsidRPr="009E476C">
              <w:rPr>
                <w:rFonts w:ascii="Arial" w:eastAsia="Times New Roman" w:hAnsi="Arial" w:cs="Arial"/>
                <w:sz w:val="20"/>
                <w:szCs w:val="20"/>
                <w:lang w:val="en-US" w:eastAsia="en-US"/>
              </w:rPr>
              <w:t>OH</w:t>
            </w:r>
            <w:r w:rsidRPr="009E476C">
              <w:rPr>
                <w:rFonts w:ascii="Arial" w:eastAsia="Times New Roman" w:hAnsi="Arial" w:cs="Arial"/>
                <w:sz w:val="20"/>
                <w:szCs w:val="20"/>
                <w:vertAlign w:val="superscript"/>
                <w:lang w:val="en-US" w:eastAsia="en-US"/>
              </w:rPr>
              <w:t>a)</w:t>
            </w:r>
          </w:p>
        </w:tc>
        <w:tc>
          <w:tcPr>
            <w:tcW w:w="1548" w:type="dxa"/>
            <w:tcBorders>
              <w:top w:val="single" w:sz="4" w:space="0" w:color="auto"/>
              <w:left w:val="nil"/>
              <w:bottom w:val="single" w:sz="4" w:space="0" w:color="auto"/>
              <w:right w:val="nil"/>
            </w:tcBorders>
            <w:vAlign w:val="center"/>
          </w:tcPr>
          <w:p w14:paraId="3CD28234" w14:textId="77777777" w:rsidR="009E036A" w:rsidRPr="009E476C" w:rsidRDefault="009E036A" w:rsidP="00E45A48">
            <w:pPr>
              <w:keepNext/>
              <w:jc w:val="center"/>
              <w:rPr>
                <w:rFonts w:ascii="Arial" w:eastAsia="Times New Roman" w:hAnsi="Arial" w:cs="Arial"/>
                <w:sz w:val="20"/>
                <w:szCs w:val="20"/>
                <w:vertAlign w:val="superscript"/>
                <w:lang w:val="en-US" w:eastAsia="en-US"/>
              </w:rPr>
            </w:pPr>
            <w:r w:rsidRPr="009E476C">
              <w:rPr>
                <w:rFonts w:ascii="Arial" w:eastAsia="Times New Roman" w:hAnsi="Arial" w:cs="Arial"/>
                <w:sz w:val="20"/>
                <w:szCs w:val="20"/>
                <w:lang w:val="en-US" w:eastAsia="en-US"/>
              </w:rPr>
              <w:t>OH</w:t>
            </w:r>
            <w:r w:rsidRPr="009E476C">
              <w:rPr>
                <w:rFonts w:ascii="Arial" w:eastAsia="Times New Roman" w:hAnsi="Arial" w:cs="Arial"/>
                <w:sz w:val="20"/>
                <w:szCs w:val="20"/>
                <w:vertAlign w:val="superscript"/>
                <w:lang w:val="en-US" w:eastAsia="en-US"/>
              </w:rPr>
              <w:t>b)</w:t>
            </w:r>
          </w:p>
        </w:tc>
        <w:tc>
          <w:tcPr>
            <w:tcW w:w="1548" w:type="dxa"/>
            <w:tcBorders>
              <w:top w:val="single" w:sz="4" w:space="0" w:color="auto"/>
              <w:left w:val="nil"/>
              <w:bottom w:val="single" w:sz="4" w:space="0" w:color="auto"/>
              <w:right w:val="nil"/>
            </w:tcBorders>
            <w:vAlign w:val="center"/>
          </w:tcPr>
          <w:p w14:paraId="72D9CD4E"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OH</w:t>
            </w:r>
            <w:r w:rsidRPr="009E476C">
              <w:rPr>
                <w:rFonts w:ascii="Arial" w:eastAsia="Times New Roman" w:hAnsi="Arial" w:cs="Arial"/>
                <w:sz w:val="20"/>
                <w:szCs w:val="20"/>
                <w:vertAlign w:val="superscript"/>
                <w:lang w:val="en-US" w:eastAsia="en-US"/>
              </w:rPr>
              <w:t>c)</w:t>
            </w:r>
          </w:p>
        </w:tc>
        <w:tc>
          <w:tcPr>
            <w:tcW w:w="1548" w:type="dxa"/>
            <w:tcBorders>
              <w:top w:val="nil"/>
              <w:left w:val="nil"/>
              <w:bottom w:val="single" w:sz="4" w:space="0" w:color="auto"/>
              <w:right w:val="nil"/>
            </w:tcBorders>
          </w:tcPr>
          <w:p w14:paraId="28A62BB7"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w:t>
            </w:r>
            <w:r w:rsidR="009976E0" w:rsidRPr="009E476C">
              <w:rPr>
                <w:rFonts w:ascii="Arial" w:eastAsia="Times New Roman" w:hAnsi="Arial" w:cs="Arial"/>
                <w:sz w:val="20"/>
                <w:szCs w:val="20"/>
                <w:lang w:val="en-US" w:eastAsia="en-US"/>
              </w:rPr>
              <w:t>wt%</w:t>
            </w:r>
            <w:r w:rsidRPr="009E476C">
              <w:rPr>
                <w:rFonts w:ascii="Arial" w:eastAsia="Times New Roman" w:hAnsi="Arial" w:cs="Arial"/>
                <w:sz w:val="20"/>
                <w:szCs w:val="20"/>
                <w:lang w:val="en-US" w:eastAsia="en-US"/>
              </w:rPr>
              <w:t>)</w:t>
            </w:r>
          </w:p>
        </w:tc>
      </w:tr>
      <w:tr w:rsidR="00926B22" w:rsidRPr="009E476C" w14:paraId="1B1D1C18" w14:textId="77777777" w:rsidTr="00E45A48">
        <w:tc>
          <w:tcPr>
            <w:tcW w:w="1548" w:type="dxa"/>
            <w:tcBorders>
              <w:top w:val="single" w:sz="4" w:space="0" w:color="auto"/>
              <w:left w:val="nil"/>
              <w:bottom w:val="nil"/>
              <w:right w:val="nil"/>
            </w:tcBorders>
          </w:tcPr>
          <w:p w14:paraId="1AE60B0F" w14:textId="77777777" w:rsidR="009E036A" w:rsidRPr="009E476C" w:rsidRDefault="009E036A" w:rsidP="00157814">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PU-0.0</w:t>
            </w:r>
          </w:p>
        </w:tc>
        <w:tc>
          <w:tcPr>
            <w:tcW w:w="1548" w:type="dxa"/>
            <w:tcBorders>
              <w:top w:val="single" w:sz="4" w:space="0" w:color="auto"/>
              <w:left w:val="nil"/>
              <w:bottom w:val="nil"/>
              <w:right w:val="nil"/>
            </w:tcBorders>
            <w:vAlign w:val="center"/>
          </w:tcPr>
          <w:p w14:paraId="0642F12E"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single" w:sz="4" w:space="0" w:color="auto"/>
              <w:left w:val="nil"/>
              <w:bottom w:val="nil"/>
              <w:right w:val="nil"/>
            </w:tcBorders>
            <w:vAlign w:val="center"/>
          </w:tcPr>
          <w:p w14:paraId="512B2410" w14:textId="77777777" w:rsidR="009E036A" w:rsidRPr="009E476C" w:rsidRDefault="009E036A" w:rsidP="00157814">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1.0</w:t>
            </w:r>
          </w:p>
        </w:tc>
        <w:tc>
          <w:tcPr>
            <w:tcW w:w="1548" w:type="dxa"/>
            <w:tcBorders>
              <w:top w:val="single" w:sz="4" w:space="0" w:color="auto"/>
              <w:left w:val="nil"/>
              <w:bottom w:val="nil"/>
              <w:right w:val="nil"/>
            </w:tcBorders>
            <w:vAlign w:val="center"/>
          </w:tcPr>
          <w:p w14:paraId="7F13560C"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single" w:sz="4" w:space="0" w:color="auto"/>
              <w:left w:val="nil"/>
              <w:bottom w:val="nil"/>
              <w:right w:val="nil"/>
            </w:tcBorders>
            <w:vAlign w:val="center"/>
          </w:tcPr>
          <w:p w14:paraId="23D8FB34"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0.0</w:t>
            </w:r>
          </w:p>
        </w:tc>
        <w:tc>
          <w:tcPr>
            <w:tcW w:w="1548" w:type="dxa"/>
            <w:tcBorders>
              <w:top w:val="single" w:sz="4" w:space="0" w:color="auto"/>
              <w:left w:val="nil"/>
              <w:bottom w:val="nil"/>
              <w:right w:val="nil"/>
            </w:tcBorders>
          </w:tcPr>
          <w:p w14:paraId="5629C2A5" w14:textId="77777777" w:rsidR="009E036A" w:rsidRPr="009E476C" w:rsidRDefault="009E036A" w:rsidP="009E036A">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w:t>
            </w:r>
          </w:p>
        </w:tc>
      </w:tr>
      <w:tr w:rsidR="00926B22" w:rsidRPr="009E476C" w14:paraId="77450B1F" w14:textId="77777777" w:rsidTr="00E45A48">
        <w:tc>
          <w:tcPr>
            <w:tcW w:w="1548" w:type="dxa"/>
            <w:tcBorders>
              <w:top w:val="nil"/>
              <w:left w:val="nil"/>
              <w:bottom w:val="nil"/>
              <w:right w:val="nil"/>
            </w:tcBorders>
          </w:tcPr>
          <w:p w14:paraId="46CB8AA0"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PU-0.1</w:t>
            </w:r>
          </w:p>
        </w:tc>
        <w:tc>
          <w:tcPr>
            <w:tcW w:w="1548" w:type="dxa"/>
            <w:tcBorders>
              <w:top w:val="nil"/>
              <w:left w:val="nil"/>
              <w:bottom w:val="nil"/>
              <w:right w:val="nil"/>
            </w:tcBorders>
            <w:vAlign w:val="center"/>
          </w:tcPr>
          <w:p w14:paraId="09920806"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424A973C"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w:t>
            </w:r>
          </w:p>
        </w:tc>
        <w:tc>
          <w:tcPr>
            <w:tcW w:w="1548" w:type="dxa"/>
            <w:tcBorders>
              <w:top w:val="nil"/>
              <w:left w:val="nil"/>
              <w:bottom w:val="nil"/>
              <w:right w:val="nil"/>
            </w:tcBorders>
            <w:vAlign w:val="center"/>
          </w:tcPr>
          <w:p w14:paraId="4298B675"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779C824A"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0.1</w:t>
            </w:r>
          </w:p>
        </w:tc>
        <w:tc>
          <w:tcPr>
            <w:tcW w:w="1548" w:type="dxa"/>
            <w:tcBorders>
              <w:top w:val="nil"/>
              <w:left w:val="nil"/>
              <w:bottom w:val="nil"/>
              <w:right w:val="nil"/>
            </w:tcBorders>
          </w:tcPr>
          <w:p w14:paraId="4A3F3E47" w14:textId="77777777" w:rsidR="009E036A" w:rsidRPr="009E476C" w:rsidRDefault="009E036A" w:rsidP="00326506">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w:t>
            </w:r>
          </w:p>
        </w:tc>
      </w:tr>
      <w:tr w:rsidR="00926B22" w:rsidRPr="009E476C" w14:paraId="02EAF3B6" w14:textId="77777777" w:rsidTr="00E45A48">
        <w:tc>
          <w:tcPr>
            <w:tcW w:w="1548" w:type="dxa"/>
            <w:tcBorders>
              <w:top w:val="nil"/>
              <w:left w:val="nil"/>
              <w:bottom w:val="nil"/>
              <w:right w:val="nil"/>
            </w:tcBorders>
          </w:tcPr>
          <w:p w14:paraId="2EC8A298"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PU-0.2</w:t>
            </w:r>
          </w:p>
        </w:tc>
        <w:tc>
          <w:tcPr>
            <w:tcW w:w="1548" w:type="dxa"/>
            <w:tcBorders>
              <w:top w:val="nil"/>
              <w:left w:val="nil"/>
              <w:bottom w:val="nil"/>
              <w:right w:val="nil"/>
            </w:tcBorders>
            <w:vAlign w:val="center"/>
          </w:tcPr>
          <w:p w14:paraId="62125E49"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75B7F1C7"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0.8</w:t>
            </w:r>
          </w:p>
        </w:tc>
        <w:tc>
          <w:tcPr>
            <w:tcW w:w="1548" w:type="dxa"/>
            <w:tcBorders>
              <w:top w:val="nil"/>
              <w:left w:val="nil"/>
              <w:bottom w:val="nil"/>
              <w:right w:val="nil"/>
            </w:tcBorders>
            <w:vAlign w:val="center"/>
          </w:tcPr>
          <w:p w14:paraId="2CC368A3"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5F920D1B"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0.2</w:t>
            </w:r>
          </w:p>
        </w:tc>
        <w:tc>
          <w:tcPr>
            <w:tcW w:w="1548" w:type="dxa"/>
            <w:tcBorders>
              <w:top w:val="nil"/>
              <w:left w:val="nil"/>
              <w:bottom w:val="nil"/>
              <w:right w:val="nil"/>
            </w:tcBorders>
          </w:tcPr>
          <w:p w14:paraId="010DA120"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w:t>
            </w:r>
          </w:p>
        </w:tc>
      </w:tr>
      <w:tr w:rsidR="00926B22" w:rsidRPr="009E476C" w14:paraId="08994363" w14:textId="77777777" w:rsidTr="00E45A48">
        <w:tc>
          <w:tcPr>
            <w:tcW w:w="1548" w:type="dxa"/>
            <w:tcBorders>
              <w:top w:val="nil"/>
              <w:left w:val="nil"/>
              <w:bottom w:val="nil"/>
              <w:right w:val="nil"/>
            </w:tcBorders>
          </w:tcPr>
          <w:p w14:paraId="0A94519B"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PU-0.3</w:t>
            </w:r>
          </w:p>
        </w:tc>
        <w:tc>
          <w:tcPr>
            <w:tcW w:w="1548" w:type="dxa"/>
            <w:tcBorders>
              <w:top w:val="nil"/>
              <w:left w:val="nil"/>
              <w:bottom w:val="nil"/>
              <w:right w:val="nil"/>
            </w:tcBorders>
            <w:vAlign w:val="center"/>
          </w:tcPr>
          <w:p w14:paraId="770B6708"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0B7C868E"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0.7</w:t>
            </w:r>
          </w:p>
        </w:tc>
        <w:tc>
          <w:tcPr>
            <w:tcW w:w="1548" w:type="dxa"/>
            <w:tcBorders>
              <w:top w:val="nil"/>
              <w:left w:val="nil"/>
              <w:bottom w:val="nil"/>
              <w:right w:val="nil"/>
            </w:tcBorders>
            <w:vAlign w:val="center"/>
          </w:tcPr>
          <w:p w14:paraId="4342BEA4"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7298773C"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0.3</w:t>
            </w:r>
          </w:p>
        </w:tc>
        <w:tc>
          <w:tcPr>
            <w:tcW w:w="1548" w:type="dxa"/>
            <w:tcBorders>
              <w:top w:val="nil"/>
              <w:left w:val="nil"/>
              <w:bottom w:val="nil"/>
              <w:right w:val="nil"/>
            </w:tcBorders>
          </w:tcPr>
          <w:p w14:paraId="5E233AF2"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w:t>
            </w:r>
          </w:p>
        </w:tc>
      </w:tr>
      <w:tr w:rsidR="00926B22" w:rsidRPr="009E476C" w14:paraId="67FC3E04" w14:textId="77777777" w:rsidTr="00E45A48">
        <w:tc>
          <w:tcPr>
            <w:tcW w:w="1548" w:type="dxa"/>
            <w:tcBorders>
              <w:top w:val="nil"/>
              <w:left w:val="nil"/>
              <w:bottom w:val="nil"/>
              <w:right w:val="nil"/>
            </w:tcBorders>
          </w:tcPr>
          <w:p w14:paraId="7ABAEEE6"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GHL-0.0</w:t>
            </w:r>
          </w:p>
        </w:tc>
        <w:tc>
          <w:tcPr>
            <w:tcW w:w="1548" w:type="dxa"/>
            <w:tcBorders>
              <w:top w:val="nil"/>
              <w:left w:val="nil"/>
              <w:bottom w:val="nil"/>
              <w:right w:val="nil"/>
            </w:tcBorders>
            <w:vAlign w:val="center"/>
          </w:tcPr>
          <w:p w14:paraId="706BE7C3"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76A70791"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1.0</w:t>
            </w:r>
          </w:p>
        </w:tc>
        <w:tc>
          <w:tcPr>
            <w:tcW w:w="1548" w:type="dxa"/>
            <w:tcBorders>
              <w:top w:val="nil"/>
              <w:left w:val="nil"/>
              <w:bottom w:val="nil"/>
              <w:right w:val="nil"/>
            </w:tcBorders>
            <w:vAlign w:val="center"/>
          </w:tcPr>
          <w:p w14:paraId="00DA3CE4"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4F5EAA01"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0.0</w:t>
            </w:r>
          </w:p>
        </w:tc>
        <w:tc>
          <w:tcPr>
            <w:tcW w:w="1548" w:type="dxa"/>
            <w:tcBorders>
              <w:top w:val="nil"/>
              <w:left w:val="nil"/>
              <w:bottom w:val="nil"/>
              <w:right w:val="nil"/>
            </w:tcBorders>
          </w:tcPr>
          <w:p w14:paraId="7DACC486"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30</w:t>
            </w:r>
          </w:p>
        </w:tc>
      </w:tr>
      <w:tr w:rsidR="00926B22" w:rsidRPr="009E476C" w14:paraId="51687467" w14:textId="77777777" w:rsidTr="00E45A48">
        <w:tc>
          <w:tcPr>
            <w:tcW w:w="1548" w:type="dxa"/>
            <w:tcBorders>
              <w:top w:val="nil"/>
              <w:left w:val="nil"/>
              <w:bottom w:val="nil"/>
              <w:right w:val="nil"/>
            </w:tcBorders>
          </w:tcPr>
          <w:p w14:paraId="52E40AAD"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GHL-0.1</w:t>
            </w:r>
          </w:p>
        </w:tc>
        <w:tc>
          <w:tcPr>
            <w:tcW w:w="1548" w:type="dxa"/>
            <w:tcBorders>
              <w:top w:val="nil"/>
              <w:left w:val="nil"/>
              <w:bottom w:val="nil"/>
              <w:right w:val="nil"/>
            </w:tcBorders>
            <w:vAlign w:val="center"/>
          </w:tcPr>
          <w:p w14:paraId="117A65EB"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1FA49E66"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w:t>
            </w:r>
          </w:p>
        </w:tc>
        <w:tc>
          <w:tcPr>
            <w:tcW w:w="1548" w:type="dxa"/>
            <w:tcBorders>
              <w:top w:val="nil"/>
              <w:left w:val="nil"/>
              <w:bottom w:val="nil"/>
              <w:right w:val="nil"/>
            </w:tcBorders>
            <w:vAlign w:val="center"/>
          </w:tcPr>
          <w:p w14:paraId="095D611C"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5E632F89"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0.1</w:t>
            </w:r>
          </w:p>
        </w:tc>
        <w:tc>
          <w:tcPr>
            <w:tcW w:w="1548" w:type="dxa"/>
            <w:tcBorders>
              <w:top w:val="nil"/>
              <w:left w:val="nil"/>
              <w:bottom w:val="nil"/>
              <w:right w:val="nil"/>
            </w:tcBorders>
          </w:tcPr>
          <w:p w14:paraId="1E2375BC"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30</w:t>
            </w:r>
          </w:p>
        </w:tc>
      </w:tr>
      <w:tr w:rsidR="00926B22" w:rsidRPr="009E476C" w14:paraId="28683181" w14:textId="77777777" w:rsidTr="00E45A48">
        <w:tc>
          <w:tcPr>
            <w:tcW w:w="1548" w:type="dxa"/>
            <w:tcBorders>
              <w:top w:val="nil"/>
              <w:left w:val="nil"/>
              <w:bottom w:val="nil"/>
              <w:right w:val="nil"/>
            </w:tcBorders>
          </w:tcPr>
          <w:p w14:paraId="2F467BB8"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GHL-0.2</w:t>
            </w:r>
          </w:p>
        </w:tc>
        <w:tc>
          <w:tcPr>
            <w:tcW w:w="1548" w:type="dxa"/>
            <w:tcBorders>
              <w:top w:val="nil"/>
              <w:left w:val="nil"/>
              <w:bottom w:val="nil"/>
              <w:right w:val="nil"/>
            </w:tcBorders>
            <w:vAlign w:val="center"/>
          </w:tcPr>
          <w:p w14:paraId="3E0515B0"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641DE497"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0.8</w:t>
            </w:r>
          </w:p>
        </w:tc>
        <w:tc>
          <w:tcPr>
            <w:tcW w:w="1548" w:type="dxa"/>
            <w:tcBorders>
              <w:top w:val="nil"/>
              <w:left w:val="nil"/>
              <w:bottom w:val="nil"/>
              <w:right w:val="nil"/>
            </w:tcBorders>
            <w:vAlign w:val="center"/>
          </w:tcPr>
          <w:p w14:paraId="69D76505"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074B6DCD"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0.2</w:t>
            </w:r>
          </w:p>
        </w:tc>
        <w:tc>
          <w:tcPr>
            <w:tcW w:w="1548" w:type="dxa"/>
            <w:tcBorders>
              <w:top w:val="nil"/>
              <w:left w:val="nil"/>
              <w:bottom w:val="nil"/>
              <w:right w:val="nil"/>
            </w:tcBorders>
          </w:tcPr>
          <w:p w14:paraId="73C0040C"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30</w:t>
            </w:r>
          </w:p>
        </w:tc>
      </w:tr>
      <w:tr w:rsidR="00926B22" w:rsidRPr="009E476C" w14:paraId="3890F443" w14:textId="77777777" w:rsidTr="00E45A48">
        <w:tc>
          <w:tcPr>
            <w:tcW w:w="1548" w:type="dxa"/>
            <w:tcBorders>
              <w:top w:val="nil"/>
              <w:left w:val="nil"/>
              <w:bottom w:val="nil"/>
              <w:right w:val="nil"/>
            </w:tcBorders>
          </w:tcPr>
          <w:p w14:paraId="403FE021"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GHL-0.3</w:t>
            </w:r>
          </w:p>
        </w:tc>
        <w:tc>
          <w:tcPr>
            <w:tcW w:w="1548" w:type="dxa"/>
            <w:tcBorders>
              <w:top w:val="nil"/>
              <w:left w:val="nil"/>
              <w:bottom w:val="nil"/>
              <w:right w:val="nil"/>
            </w:tcBorders>
            <w:vAlign w:val="center"/>
          </w:tcPr>
          <w:p w14:paraId="6D8629A7"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w:t>
            </w:r>
          </w:p>
        </w:tc>
        <w:tc>
          <w:tcPr>
            <w:tcW w:w="1548" w:type="dxa"/>
            <w:tcBorders>
              <w:top w:val="nil"/>
              <w:left w:val="nil"/>
              <w:bottom w:val="nil"/>
              <w:right w:val="nil"/>
            </w:tcBorders>
            <w:vAlign w:val="center"/>
          </w:tcPr>
          <w:p w14:paraId="4EF8D970"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0.7</w:t>
            </w:r>
          </w:p>
        </w:tc>
        <w:tc>
          <w:tcPr>
            <w:tcW w:w="1548" w:type="dxa"/>
            <w:tcBorders>
              <w:top w:val="nil"/>
              <w:left w:val="nil"/>
              <w:bottom w:val="nil"/>
              <w:right w:val="nil"/>
            </w:tcBorders>
            <w:vAlign w:val="center"/>
          </w:tcPr>
          <w:p w14:paraId="3BBA7B93"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0.99</w:t>
            </w:r>
          </w:p>
        </w:tc>
        <w:tc>
          <w:tcPr>
            <w:tcW w:w="1548" w:type="dxa"/>
            <w:tcBorders>
              <w:top w:val="nil"/>
              <w:left w:val="nil"/>
              <w:bottom w:val="nil"/>
              <w:right w:val="nil"/>
            </w:tcBorders>
            <w:vAlign w:val="center"/>
          </w:tcPr>
          <w:p w14:paraId="7C2380BA"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0.3</w:t>
            </w:r>
          </w:p>
        </w:tc>
        <w:tc>
          <w:tcPr>
            <w:tcW w:w="1548" w:type="dxa"/>
            <w:tcBorders>
              <w:top w:val="nil"/>
              <w:left w:val="nil"/>
              <w:bottom w:val="nil"/>
              <w:right w:val="nil"/>
            </w:tcBorders>
          </w:tcPr>
          <w:p w14:paraId="790E66F6" w14:textId="77777777" w:rsidR="009E036A" w:rsidRPr="009E476C" w:rsidRDefault="009E036A" w:rsidP="00E45A4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30</w:t>
            </w:r>
          </w:p>
        </w:tc>
      </w:tr>
    </w:tbl>
    <w:p w14:paraId="2BF782C9" w14:textId="77777777" w:rsidR="009D0F25" w:rsidRPr="009E476C" w:rsidRDefault="009E036A" w:rsidP="002F73D0">
      <w:pPr>
        <w:keepNext/>
        <w:ind w:left="360"/>
        <w:jc w:val="both"/>
        <w:rPr>
          <w:lang w:val="en-US"/>
        </w:rPr>
      </w:pPr>
      <w:r w:rsidRPr="009E476C">
        <w:rPr>
          <w:vertAlign w:val="superscript"/>
          <w:lang w:val="en-US"/>
        </w:rPr>
        <w:br/>
      </w:r>
      <w:r w:rsidR="00326506" w:rsidRPr="009E476C">
        <w:rPr>
          <w:vertAlign w:val="superscript"/>
          <w:lang w:val="en-US"/>
        </w:rPr>
        <w:t>a)</w:t>
      </w:r>
      <w:r w:rsidR="00326506" w:rsidRPr="009E476C">
        <w:rPr>
          <w:lang w:val="en-US"/>
        </w:rPr>
        <w:t xml:space="preserve"> Hydroxyl molar ratio of the castor oil, </w:t>
      </w:r>
      <w:r w:rsidR="00326506" w:rsidRPr="009E476C">
        <w:rPr>
          <w:vertAlign w:val="superscript"/>
          <w:lang w:val="en-US"/>
        </w:rPr>
        <w:t>b)</w:t>
      </w:r>
      <w:r w:rsidR="00326506" w:rsidRPr="009E476C">
        <w:rPr>
          <w:lang w:val="en-US"/>
        </w:rPr>
        <w:t xml:space="preserve"> Hydroxyl molar ratio of the DMPA, </w:t>
      </w:r>
      <w:r w:rsidR="00326506" w:rsidRPr="009E476C">
        <w:rPr>
          <w:vertAlign w:val="superscript"/>
          <w:lang w:val="en-US"/>
        </w:rPr>
        <w:t>c)</w:t>
      </w:r>
      <w:r w:rsidR="00326506" w:rsidRPr="009E476C">
        <w:rPr>
          <w:lang w:val="en-US"/>
        </w:rPr>
        <w:t xml:space="preserve"> Hydroxyl molar ratio of the HEA</w:t>
      </w:r>
    </w:p>
    <w:p w14:paraId="516127B2" w14:textId="77777777" w:rsidR="00326506" w:rsidRPr="009E476C" w:rsidRDefault="00326506" w:rsidP="002F73D0">
      <w:pPr>
        <w:keepNext/>
        <w:ind w:left="360"/>
        <w:jc w:val="both"/>
        <w:rPr>
          <w:i/>
          <w:lang w:val="en-US"/>
        </w:rPr>
      </w:pPr>
    </w:p>
    <w:p w14:paraId="173CA6DE" w14:textId="77777777" w:rsidR="001C0695" w:rsidRPr="009E476C" w:rsidRDefault="001C0695" w:rsidP="001C0695">
      <w:pPr>
        <w:keepNext/>
        <w:jc w:val="both"/>
        <w:rPr>
          <w:lang w:val="en-US"/>
        </w:rPr>
      </w:pPr>
      <w:bookmarkStart w:id="28" w:name="_Ref329091243"/>
      <w:r w:rsidRPr="009E476C">
        <w:rPr>
          <w:i/>
          <w:lang w:val="en-US"/>
        </w:rPr>
        <w:t xml:space="preserve">Table </w:t>
      </w:r>
      <w:r w:rsidR="00A4739E" w:rsidRPr="009E476C">
        <w:rPr>
          <w:i/>
          <w:lang w:val="en-US"/>
        </w:rPr>
        <w:fldChar w:fldCharType="begin"/>
      </w:r>
      <w:r w:rsidRPr="009E476C">
        <w:rPr>
          <w:i/>
          <w:lang w:val="en-US"/>
        </w:rPr>
        <w:instrText xml:space="preserve"> SEQ Table \* ARABIC </w:instrText>
      </w:r>
      <w:r w:rsidR="00A4739E" w:rsidRPr="009E476C">
        <w:rPr>
          <w:i/>
          <w:lang w:val="en-US"/>
        </w:rPr>
        <w:fldChar w:fldCharType="separate"/>
      </w:r>
      <w:r w:rsidR="00EB0F92">
        <w:rPr>
          <w:i/>
          <w:noProof/>
          <w:lang w:val="en-US"/>
        </w:rPr>
        <w:t>2</w:t>
      </w:r>
      <w:r w:rsidR="00A4739E" w:rsidRPr="009E476C">
        <w:rPr>
          <w:i/>
          <w:noProof/>
          <w:lang w:val="en-US"/>
        </w:rPr>
        <w:fldChar w:fldCharType="end"/>
      </w:r>
      <w:bookmarkEnd w:id="25"/>
      <w:bookmarkEnd w:id="28"/>
      <w:r w:rsidRPr="009E476C">
        <w:rPr>
          <w:i/>
          <w:lang w:val="en-US"/>
        </w:rPr>
        <w:t>:</w:t>
      </w:r>
      <w:r w:rsidRPr="009E476C">
        <w:rPr>
          <w:lang w:val="en-US"/>
        </w:rPr>
        <w:t xml:space="preserve">  Summary of </w:t>
      </w:r>
      <w:r w:rsidR="009809A0" w:rsidRPr="009E476C">
        <w:rPr>
          <w:lang w:val="en-US"/>
        </w:rPr>
        <w:t>e</w:t>
      </w:r>
      <w:r w:rsidRPr="009E476C">
        <w:rPr>
          <w:lang w:val="en-US"/>
        </w:rPr>
        <w:t xml:space="preserve">ngineering </w:t>
      </w:r>
      <w:r w:rsidR="009809A0" w:rsidRPr="009E476C">
        <w:rPr>
          <w:lang w:val="en-US"/>
        </w:rPr>
        <w:t>s</w:t>
      </w:r>
      <w:r w:rsidRPr="009E476C">
        <w:rPr>
          <w:lang w:val="en-US"/>
        </w:rPr>
        <w:t xml:space="preserve">tress </w:t>
      </w:r>
      <w:r w:rsidR="009809A0" w:rsidRPr="009E476C">
        <w:rPr>
          <w:lang w:val="en-US"/>
        </w:rPr>
        <w:t>d</w:t>
      </w:r>
      <w:r w:rsidRPr="009E476C">
        <w:rPr>
          <w:lang w:val="en-US"/>
        </w:rPr>
        <w:t>ata</w:t>
      </w:r>
      <w:r w:rsidRPr="009E476C">
        <w:rPr>
          <w:b/>
          <w:lang w:val="en-US"/>
        </w:rPr>
        <w:t xml:space="preserve"> </w:t>
      </w:r>
    </w:p>
    <w:p w14:paraId="0CDA45E7" w14:textId="77777777" w:rsidR="001C0695" w:rsidRPr="009E476C" w:rsidRDefault="001C0695" w:rsidP="00BF3303">
      <w:pPr>
        <w:pStyle w:val="Legend"/>
      </w:pPr>
    </w:p>
    <w:tbl>
      <w:tblPr>
        <w:tblStyle w:val="TableGrid"/>
        <w:tblW w:w="0" w:type="auto"/>
        <w:tblInd w:w="-214" w:type="dxa"/>
        <w:tblLook w:val="04A0" w:firstRow="1" w:lastRow="0" w:firstColumn="1" w:lastColumn="0" w:noHBand="0" w:noVBand="1"/>
      </w:tblPr>
      <w:tblGrid>
        <w:gridCol w:w="1548"/>
        <w:gridCol w:w="1548"/>
        <w:gridCol w:w="1548"/>
        <w:gridCol w:w="1548"/>
        <w:gridCol w:w="1548"/>
        <w:gridCol w:w="1548"/>
      </w:tblGrid>
      <w:tr w:rsidR="00926B22" w:rsidRPr="009E476C" w14:paraId="62C250C3" w14:textId="77777777">
        <w:tc>
          <w:tcPr>
            <w:tcW w:w="1548" w:type="dxa"/>
            <w:tcBorders>
              <w:top w:val="single" w:sz="4" w:space="0" w:color="auto"/>
              <w:left w:val="nil"/>
              <w:bottom w:val="single" w:sz="4" w:space="0" w:color="auto"/>
              <w:right w:val="nil"/>
            </w:tcBorders>
            <w:vAlign w:val="center"/>
          </w:tcPr>
          <w:p w14:paraId="2CB86BB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548" w:type="dxa"/>
            <w:tcBorders>
              <w:top w:val="single" w:sz="4" w:space="0" w:color="auto"/>
              <w:left w:val="nil"/>
              <w:bottom w:val="single" w:sz="4" w:space="0" w:color="auto"/>
              <w:right w:val="nil"/>
            </w:tcBorders>
            <w:vAlign w:val="center"/>
          </w:tcPr>
          <w:p w14:paraId="3A07FE54"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xml:space="preserve">HEA </w:t>
            </w:r>
          </w:p>
          <w:p w14:paraId="5FB4A99D"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Molar Ratio</w:t>
            </w:r>
          </w:p>
        </w:tc>
        <w:tc>
          <w:tcPr>
            <w:tcW w:w="1548" w:type="dxa"/>
            <w:tcBorders>
              <w:top w:val="single" w:sz="4" w:space="0" w:color="auto"/>
              <w:left w:val="nil"/>
              <w:bottom w:val="single" w:sz="4" w:space="0" w:color="auto"/>
              <w:right w:val="nil"/>
            </w:tcBorders>
            <w:vAlign w:val="center"/>
          </w:tcPr>
          <w:p w14:paraId="30DBE8B8" w14:textId="77777777" w:rsidR="001C0695" w:rsidRPr="009E476C" w:rsidRDefault="00361C4F" w:rsidP="009C622E">
            <w:pPr>
              <w:keepNext/>
              <w:jc w:val="center"/>
              <w:rPr>
                <w:rFonts w:ascii="Arial" w:eastAsia="Times New Roman" w:hAnsi="Arial" w:cs="Arial"/>
                <w:sz w:val="20"/>
                <w:szCs w:val="20"/>
                <w:vertAlign w:val="subscript"/>
                <w:lang w:val="en-US" w:eastAsia="en-US"/>
              </w:rPr>
            </w:pPr>
            <w:r w:rsidRPr="009E476C">
              <w:rPr>
                <w:rFonts w:ascii="Arial" w:eastAsia="Times New Roman" w:hAnsi="Arial" w:cs="Arial"/>
                <w:sz w:val="20"/>
                <w:szCs w:val="20"/>
                <w:lang w:val="en-US" w:eastAsia="en-US"/>
              </w:rPr>
              <w:t>σ</w:t>
            </w:r>
            <w:r w:rsidRPr="009E476C">
              <w:rPr>
                <w:rFonts w:ascii="Arial" w:eastAsia="Times New Roman" w:hAnsi="Arial" w:cs="Arial"/>
                <w:sz w:val="20"/>
                <w:szCs w:val="20"/>
                <w:vertAlign w:val="subscript"/>
                <w:lang w:val="en-US" w:eastAsia="en-US"/>
              </w:rPr>
              <w:t xml:space="preserve">b </w:t>
            </w:r>
          </w:p>
          <w:p w14:paraId="7F7B97E8" w14:textId="77777777" w:rsidR="00361C4F" w:rsidRPr="009E476C" w:rsidRDefault="00361C4F" w:rsidP="009C622E">
            <w:pPr>
              <w:keepNext/>
              <w:jc w:val="center"/>
              <w:rPr>
                <w:rFonts w:ascii="Arial" w:eastAsia="Times New Roman" w:hAnsi="Arial" w:cs="Arial"/>
                <w:sz w:val="20"/>
                <w:szCs w:val="20"/>
                <w:vertAlign w:val="superscript"/>
                <w:lang w:val="en-US" w:eastAsia="en-US"/>
              </w:rPr>
            </w:pPr>
            <w:r w:rsidRPr="009E476C">
              <w:rPr>
                <w:rFonts w:ascii="Arial" w:eastAsia="Times New Roman" w:hAnsi="Arial" w:cs="Arial"/>
                <w:sz w:val="20"/>
                <w:szCs w:val="20"/>
                <w:lang w:val="en-US" w:eastAsia="en-US"/>
              </w:rPr>
              <w:t>(MPa)</w:t>
            </w:r>
            <w:r w:rsidR="001C0695" w:rsidRPr="009E476C">
              <w:rPr>
                <w:rFonts w:ascii="Arial" w:eastAsia="Times New Roman" w:hAnsi="Arial" w:cs="Arial"/>
                <w:sz w:val="20"/>
                <w:szCs w:val="20"/>
                <w:vertAlign w:val="superscript"/>
                <w:lang w:val="en-US" w:eastAsia="en-US"/>
              </w:rPr>
              <w:t>a</w:t>
            </w:r>
            <w:r w:rsidR="00B15B51" w:rsidRPr="009E476C">
              <w:rPr>
                <w:rFonts w:ascii="Arial" w:eastAsia="Times New Roman" w:hAnsi="Arial" w:cs="Arial"/>
                <w:sz w:val="20"/>
                <w:szCs w:val="20"/>
                <w:vertAlign w:val="superscript"/>
                <w:lang w:val="en-US" w:eastAsia="en-US"/>
              </w:rPr>
              <w:t>)</w:t>
            </w:r>
          </w:p>
        </w:tc>
        <w:tc>
          <w:tcPr>
            <w:tcW w:w="1548" w:type="dxa"/>
            <w:tcBorders>
              <w:top w:val="single" w:sz="4" w:space="0" w:color="auto"/>
              <w:left w:val="nil"/>
              <w:bottom w:val="single" w:sz="4" w:space="0" w:color="auto"/>
              <w:right w:val="nil"/>
            </w:tcBorders>
            <w:vAlign w:val="center"/>
          </w:tcPr>
          <w:p w14:paraId="437FA0E8" w14:textId="77777777" w:rsidR="001C0695"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xml:space="preserve">E </w:t>
            </w:r>
          </w:p>
          <w:p w14:paraId="124CC76A" w14:textId="77777777" w:rsidR="00361C4F" w:rsidRPr="009E476C" w:rsidRDefault="00361C4F" w:rsidP="009C622E">
            <w:pPr>
              <w:keepNext/>
              <w:jc w:val="center"/>
              <w:rPr>
                <w:rFonts w:ascii="Arial" w:eastAsia="Times New Roman" w:hAnsi="Arial" w:cs="Arial"/>
                <w:sz w:val="20"/>
                <w:szCs w:val="20"/>
                <w:vertAlign w:val="superscript"/>
                <w:lang w:val="en-US" w:eastAsia="en-US"/>
              </w:rPr>
            </w:pPr>
            <w:r w:rsidRPr="009E476C">
              <w:rPr>
                <w:rFonts w:ascii="Arial" w:eastAsia="Times New Roman" w:hAnsi="Arial" w:cs="Arial"/>
                <w:sz w:val="20"/>
                <w:szCs w:val="20"/>
                <w:lang w:val="en-US" w:eastAsia="en-US"/>
              </w:rPr>
              <w:t>(MPa)</w:t>
            </w:r>
            <w:r w:rsidR="001C0695" w:rsidRPr="009E476C">
              <w:rPr>
                <w:rFonts w:ascii="Arial" w:eastAsia="Times New Roman" w:hAnsi="Arial" w:cs="Arial"/>
                <w:sz w:val="20"/>
                <w:szCs w:val="20"/>
                <w:vertAlign w:val="superscript"/>
                <w:lang w:val="en-US" w:eastAsia="en-US"/>
              </w:rPr>
              <w:t>b</w:t>
            </w:r>
            <w:r w:rsidR="00B15B51" w:rsidRPr="009E476C">
              <w:rPr>
                <w:rFonts w:ascii="Arial" w:eastAsia="Times New Roman" w:hAnsi="Arial" w:cs="Arial"/>
                <w:sz w:val="20"/>
                <w:szCs w:val="20"/>
                <w:vertAlign w:val="superscript"/>
                <w:lang w:val="en-US" w:eastAsia="en-US"/>
              </w:rPr>
              <w:t>)</w:t>
            </w:r>
          </w:p>
        </w:tc>
        <w:tc>
          <w:tcPr>
            <w:tcW w:w="1548" w:type="dxa"/>
            <w:tcBorders>
              <w:top w:val="single" w:sz="4" w:space="0" w:color="auto"/>
              <w:left w:val="nil"/>
              <w:bottom w:val="single" w:sz="4" w:space="0" w:color="auto"/>
              <w:right w:val="nil"/>
            </w:tcBorders>
            <w:vAlign w:val="center"/>
          </w:tcPr>
          <w:p w14:paraId="268AECE6"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Toughness (MPa)</w:t>
            </w:r>
          </w:p>
        </w:tc>
        <w:tc>
          <w:tcPr>
            <w:tcW w:w="1548" w:type="dxa"/>
            <w:tcBorders>
              <w:top w:val="single" w:sz="4" w:space="0" w:color="auto"/>
              <w:left w:val="nil"/>
              <w:bottom w:val="single" w:sz="4" w:space="0" w:color="auto"/>
              <w:right w:val="nil"/>
            </w:tcBorders>
            <w:vAlign w:val="center"/>
          </w:tcPr>
          <w:p w14:paraId="3AAF00A8" w14:textId="77777777" w:rsidR="001C0695" w:rsidRPr="009E476C" w:rsidRDefault="00361C4F" w:rsidP="009C622E">
            <w:pPr>
              <w:keepNext/>
              <w:jc w:val="center"/>
              <w:rPr>
                <w:rFonts w:ascii="Arial" w:eastAsia="Times New Roman" w:hAnsi="Arial" w:cs="Arial"/>
                <w:sz w:val="20"/>
                <w:szCs w:val="20"/>
                <w:lang w:val="en-US" w:eastAsia="en-US"/>
              </w:rPr>
            </w:pPr>
            <w:r w:rsidRPr="009E476C">
              <w:rPr>
                <w:lang w:val="en-US"/>
              </w:rPr>
              <w:t>ε</w:t>
            </w:r>
            <w:r w:rsidRPr="009E476C">
              <w:rPr>
                <w:rFonts w:ascii="Arial" w:eastAsia="Times New Roman" w:hAnsi="Arial" w:cs="Arial"/>
                <w:sz w:val="20"/>
                <w:szCs w:val="20"/>
                <w:vertAlign w:val="subscript"/>
                <w:lang w:val="en-US" w:eastAsia="en-US"/>
              </w:rPr>
              <w:t>b</w:t>
            </w:r>
            <w:r w:rsidRPr="009E476C">
              <w:rPr>
                <w:rFonts w:ascii="Arial" w:eastAsia="Times New Roman" w:hAnsi="Arial" w:cs="Arial"/>
                <w:sz w:val="20"/>
                <w:szCs w:val="20"/>
                <w:lang w:val="en-US" w:eastAsia="en-US"/>
              </w:rPr>
              <w:t xml:space="preserve"> </w:t>
            </w:r>
          </w:p>
          <w:p w14:paraId="66B90359" w14:textId="77777777" w:rsidR="00361C4F" w:rsidRPr="009E476C" w:rsidRDefault="00361C4F" w:rsidP="009C622E">
            <w:pPr>
              <w:keepNext/>
              <w:jc w:val="center"/>
              <w:rPr>
                <w:rFonts w:ascii="Arial" w:eastAsia="Times New Roman" w:hAnsi="Arial" w:cs="Arial"/>
                <w:sz w:val="20"/>
                <w:szCs w:val="20"/>
                <w:vertAlign w:val="superscript"/>
                <w:lang w:val="en-US" w:eastAsia="en-US"/>
              </w:rPr>
            </w:pPr>
            <w:r w:rsidRPr="009E476C">
              <w:rPr>
                <w:rFonts w:ascii="Arial" w:eastAsia="Times New Roman" w:hAnsi="Arial" w:cs="Arial"/>
                <w:sz w:val="20"/>
                <w:szCs w:val="20"/>
                <w:lang w:val="en-US" w:eastAsia="en-US"/>
              </w:rPr>
              <w:t>(%)</w:t>
            </w:r>
            <w:r w:rsidR="001C0695" w:rsidRPr="009E476C">
              <w:rPr>
                <w:rFonts w:ascii="Arial" w:eastAsia="Times New Roman" w:hAnsi="Arial" w:cs="Arial"/>
                <w:sz w:val="20"/>
                <w:szCs w:val="20"/>
                <w:vertAlign w:val="superscript"/>
                <w:lang w:val="en-US" w:eastAsia="en-US"/>
              </w:rPr>
              <w:t>c</w:t>
            </w:r>
            <w:r w:rsidR="00B15B51" w:rsidRPr="009E476C">
              <w:rPr>
                <w:rFonts w:ascii="Arial" w:eastAsia="Times New Roman" w:hAnsi="Arial" w:cs="Arial"/>
                <w:sz w:val="20"/>
                <w:szCs w:val="20"/>
                <w:vertAlign w:val="superscript"/>
                <w:lang w:val="en-US" w:eastAsia="en-US"/>
              </w:rPr>
              <w:t>)</w:t>
            </w:r>
          </w:p>
        </w:tc>
      </w:tr>
      <w:tr w:rsidR="00926B22" w:rsidRPr="009E476C" w14:paraId="7FF3780F" w14:textId="77777777">
        <w:tc>
          <w:tcPr>
            <w:tcW w:w="1548" w:type="dxa"/>
            <w:vMerge w:val="restart"/>
            <w:tcBorders>
              <w:top w:val="single" w:sz="4" w:space="0" w:color="auto"/>
              <w:left w:val="nil"/>
              <w:bottom w:val="nil"/>
              <w:right w:val="nil"/>
            </w:tcBorders>
            <w:vAlign w:val="center"/>
          </w:tcPr>
          <w:p w14:paraId="53A1241A"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w:t>
            </w:r>
          </w:p>
        </w:tc>
        <w:tc>
          <w:tcPr>
            <w:tcW w:w="1548" w:type="dxa"/>
            <w:tcBorders>
              <w:top w:val="single" w:sz="4" w:space="0" w:color="auto"/>
              <w:left w:val="nil"/>
              <w:bottom w:val="nil"/>
              <w:right w:val="nil"/>
            </w:tcBorders>
            <w:vAlign w:val="center"/>
          </w:tcPr>
          <w:p w14:paraId="67F2DC6C"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0.0</w:t>
            </w:r>
          </w:p>
        </w:tc>
        <w:tc>
          <w:tcPr>
            <w:tcW w:w="1548" w:type="dxa"/>
            <w:tcBorders>
              <w:top w:val="single" w:sz="4" w:space="0" w:color="auto"/>
              <w:left w:val="nil"/>
              <w:bottom w:val="nil"/>
              <w:right w:val="nil"/>
            </w:tcBorders>
            <w:vAlign w:val="center"/>
          </w:tcPr>
          <w:p w14:paraId="6AFF1969"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1.57 ± 0.10</w:t>
            </w:r>
          </w:p>
        </w:tc>
        <w:tc>
          <w:tcPr>
            <w:tcW w:w="1548" w:type="dxa"/>
            <w:tcBorders>
              <w:top w:val="single" w:sz="4" w:space="0" w:color="auto"/>
              <w:left w:val="nil"/>
              <w:bottom w:val="nil"/>
              <w:right w:val="nil"/>
            </w:tcBorders>
            <w:vAlign w:val="center"/>
          </w:tcPr>
          <w:p w14:paraId="577ECCDA"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1.01 ± 0.19</w:t>
            </w:r>
          </w:p>
        </w:tc>
        <w:tc>
          <w:tcPr>
            <w:tcW w:w="1548" w:type="dxa"/>
            <w:tcBorders>
              <w:top w:val="single" w:sz="4" w:space="0" w:color="auto"/>
              <w:left w:val="nil"/>
              <w:bottom w:val="nil"/>
              <w:right w:val="nil"/>
            </w:tcBorders>
            <w:vAlign w:val="center"/>
          </w:tcPr>
          <w:p w14:paraId="36859CD7"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2.31 ± 0.17</w:t>
            </w:r>
          </w:p>
        </w:tc>
        <w:tc>
          <w:tcPr>
            <w:tcW w:w="1548" w:type="dxa"/>
            <w:tcBorders>
              <w:top w:val="single" w:sz="4" w:space="0" w:color="auto"/>
              <w:left w:val="nil"/>
              <w:bottom w:val="nil"/>
              <w:right w:val="nil"/>
            </w:tcBorders>
            <w:vAlign w:val="center"/>
          </w:tcPr>
          <w:p w14:paraId="3EDEAF2F"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319 ± 12</w:t>
            </w:r>
          </w:p>
        </w:tc>
      </w:tr>
      <w:tr w:rsidR="00926B22" w:rsidRPr="009E476C" w14:paraId="06A7F399" w14:textId="77777777">
        <w:tc>
          <w:tcPr>
            <w:tcW w:w="1548" w:type="dxa"/>
            <w:vMerge/>
            <w:tcBorders>
              <w:top w:val="nil"/>
              <w:left w:val="nil"/>
              <w:bottom w:val="nil"/>
              <w:right w:val="nil"/>
            </w:tcBorders>
            <w:vAlign w:val="center"/>
          </w:tcPr>
          <w:p w14:paraId="3A51DD6C" w14:textId="77777777" w:rsidR="00361C4F" w:rsidRPr="009E476C" w:rsidRDefault="00361C4F" w:rsidP="009C622E">
            <w:pPr>
              <w:keepNext/>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71A84961"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0.1</w:t>
            </w:r>
          </w:p>
        </w:tc>
        <w:tc>
          <w:tcPr>
            <w:tcW w:w="1548" w:type="dxa"/>
            <w:tcBorders>
              <w:top w:val="nil"/>
              <w:left w:val="nil"/>
              <w:bottom w:val="nil"/>
              <w:right w:val="nil"/>
            </w:tcBorders>
            <w:vAlign w:val="center"/>
          </w:tcPr>
          <w:p w14:paraId="60140393"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1.49 ± 0.21</w:t>
            </w:r>
          </w:p>
        </w:tc>
        <w:tc>
          <w:tcPr>
            <w:tcW w:w="1548" w:type="dxa"/>
            <w:tcBorders>
              <w:top w:val="nil"/>
              <w:left w:val="nil"/>
              <w:bottom w:val="nil"/>
              <w:right w:val="nil"/>
            </w:tcBorders>
            <w:vAlign w:val="center"/>
          </w:tcPr>
          <w:p w14:paraId="7ADA099F"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0.97 ± 0.11</w:t>
            </w:r>
          </w:p>
        </w:tc>
        <w:tc>
          <w:tcPr>
            <w:tcW w:w="1548" w:type="dxa"/>
            <w:tcBorders>
              <w:top w:val="nil"/>
              <w:left w:val="nil"/>
              <w:bottom w:val="nil"/>
              <w:right w:val="nil"/>
            </w:tcBorders>
            <w:vAlign w:val="center"/>
          </w:tcPr>
          <w:p w14:paraId="19B01632"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2.97 ± 0.47</w:t>
            </w:r>
          </w:p>
        </w:tc>
        <w:tc>
          <w:tcPr>
            <w:tcW w:w="1548" w:type="dxa"/>
            <w:tcBorders>
              <w:top w:val="nil"/>
              <w:left w:val="nil"/>
              <w:bottom w:val="nil"/>
              <w:right w:val="nil"/>
            </w:tcBorders>
            <w:vAlign w:val="center"/>
          </w:tcPr>
          <w:p w14:paraId="13503257"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435 ± 34</w:t>
            </w:r>
          </w:p>
        </w:tc>
      </w:tr>
      <w:tr w:rsidR="00926B22" w:rsidRPr="009E476C" w14:paraId="14BF6B4A" w14:textId="77777777">
        <w:tc>
          <w:tcPr>
            <w:tcW w:w="1548" w:type="dxa"/>
            <w:vMerge/>
            <w:tcBorders>
              <w:top w:val="nil"/>
              <w:left w:val="nil"/>
              <w:bottom w:val="nil"/>
              <w:right w:val="nil"/>
            </w:tcBorders>
            <w:vAlign w:val="center"/>
          </w:tcPr>
          <w:p w14:paraId="7438ECB3" w14:textId="77777777" w:rsidR="00361C4F" w:rsidRPr="009E476C" w:rsidRDefault="00361C4F" w:rsidP="009C622E">
            <w:pPr>
              <w:keepNext/>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46DD911A"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0.2</w:t>
            </w:r>
          </w:p>
        </w:tc>
        <w:tc>
          <w:tcPr>
            <w:tcW w:w="1548" w:type="dxa"/>
            <w:tcBorders>
              <w:top w:val="nil"/>
              <w:left w:val="nil"/>
              <w:bottom w:val="nil"/>
              <w:right w:val="nil"/>
            </w:tcBorders>
            <w:vAlign w:val="center"/>
          </w:tcPr>
          <w:p w14:paraId="3D1478DF"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0.88 ± 0.06</w:t>
            </w:r>
          </w:p>
        </w:tc>
        <w:tc>
          <w:tcPr>
            <w:tcW w:w="1548" w:type="dxa"/>
            <w:tcBorders>
              <w:top w:val="nil"/>
              <w:left w:val="nil"/>
              <w:bottom w:val="nil"/>
              <w:right w:val="nil"/>
            </w:tcBorders>
            <w:vAlign w:val="center"/>
          </w:tcPr>
          <w:p w14:paraId="556DE877"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1.01 ± 0.13</w:t>
            </w:r>
          </w:p>
        </w:tc>
        <w:tc>
          <w:tcPr>
            <w:tcW w:w="1548" w:type="dxa"/>
            <w:tcBorders>
              <w:top w:val="nil"/>
              <w:left w:val="nil"/>
              <w:bottom w:val="nil"/>
              <w:right w:val="nil"/>
            </w:tcBorders>
            <w:vAlign w:val="center"/>
          </w:tcPr>
          <w:p w14:paraId="747BF4D2"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2.16 ± 0.10</w:t>
            </w:r>
          </w:p>
        </w:tc>
        <w:tc>
          <w:tcPr>
            <w:tcW w:w="1548" w:type="dxa"/>
            <w:tcBorders>
              <w:top w:val="nil"/>
              <w:left w:val="nil"/>
              <w:bottom w:val="nil"/>
              <w:right w:val="nil"/>
            </w:tcBorders>
            <w:vAlign w:val="center"/>
          </w:tcPr>
          <w:p w14:paraId="526C0317"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560 ± 19</w:t>
            </w:r>
          </w:p>
        </w:tc>
      </w:tr>
      <w:tr w:rsidR="00926B22" w:rsidRPr="009E476C" w14:paraId="62DCB233" w14:textId="77777777">
        <w:tc>
          <w:tcPr>
            <w:tcW w:w="1548" w:type="dxa"/>
            <w:vMerge/>
            <w:tcBorders>
              <w:top w:val="nil"/>
              <w:left w:val="nil"/>
              <w:bottom w:val="nil"/>
              <w:right w:val="nil"/>
            </w:tcBorders>
            <w:vAlign w:val="center"/>
          </w:tcPr>
          <w:p w14:paraId="0E83B8DF" w14:textId="77777777" w:rsidR="00361C4F" w:rsidRPr="009E476C" w:rsidRDefault="00361C4F" w:rsidP="009C622E">
            <w:pPr>
              <w:keepNext/>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6E580552"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0.3</w:t>
            </w:r>
          </w:p>
        </w:tc>
        <w:tc>
          <w:tcPr>
            <w:tcW w:w="1548" w:type="dxa"/>
            <w:tcBorders>
              <w:top w:val="nil"/>
              <w:left w:val="nil"/>
              <w:bottom w:val="nil"/>
              <w:right w:val="nil"/>
            </w:tcBorders>
            <w:vAlign w:val="center"/>
          </w:tcPr>
          <w:p w14:paraId="41D1117A"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1.16 ± 0.11</w:t>
            </w:r>
          </w:p>
        </w:tc>
        <w:tc>
          <w:tcPr>
            <w:tcW w:w="1548" w:type="dxa"/>
            <w:tcBorders>
              <w:top w:val="nil"/>
              <w:left w:val="nil"/>
              <w:bottom w:val="nil"/>
              <w:right w:val="nil"/>
            </w:tcBorders>
            <w:vAlign w:val="center"/>
          </w:tcPr>
          <w:p w14:paraId="0C98446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1.75 ± 0.11</w:t>
            </w:r>
          </w:p>
        </w:tc>
        <w:tc>
          <w:tcPr>
            <w:tcW w:w="1548" w:type="dxa"/>
            <w:tcBorders>
              <w:top w:val="nil"/>
              <w:left w:val="nil"/>
              <w:bottom w:val="nil"/>
              <w:right w:val="nil"/>
            </w:tcBorders>
            <w:vAlign w:val="center"/>
          </w:tcPr>
          <w:p w14:paraId="4883BC3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3.85 ± 0.68</w:t>
            </w:r>
          </w:p>
        </w:tc>
        <w:tc>
          <w:tcPr>
            <w:tcW w:w="1548" w:type="dxa"/>
            <w:tcBorders>
              <w:top w:val="nil"/>
              <w:left w:val="nil"/>
              <w:bottom w:val="nil"/>
              <w:right w:val="nil"/>
            </w:tcBorders>
            <w:vAlign w:val="center"/>
          </w:tcPr>
          <w:p w14:paraId="00D768D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539 ± 69</w:t>
            </w:r>
          </w:p>
        </w:tc>
      </w:tr>
      <w:tr w:rsidR="00926B22" w:rsidRPr="009E476C" w14:paraId="21D39975" w14:textId="77777777">
        <w:tc>
          <w:tcPr>
            <w:tcW w:w="1548" w:type="dxa"/>
            <w:tcBorders>
              <w:top w:val="nil"/>
              <w:left w:val="nil"/>
              <w:bottom w:val="nil"/>
              <w:right w:val="nil"/>
            </w:tcBorders>
            <w:vAlign w:val="center"/>
          </w:tcPr>
          <w:p w14:paraId="47AD4909"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548" w:type="dxa"/>
            <w:tcBorders>
              <w:top w:val="nil"/>
              <w:left w:val="nil"/>
              <w:bottom w:val="nil"/>
              <w:right w:val="nil"/>
            </w:tcBorders>
            <w:vAlign w:val="center"/>
          </w:tcPr>
          <w:p w14:paraId="5DD7C2E6" w14:textId="77777777" w:rsidR="00361C4F" w:rsidRPr="009E476C" w:rsidRDefault="00361C4F" w:rsidP="009C622E">
            <w:pPr>
              <w:keepNext/>
              <w:jc w:val="center"/>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395CC939" w14:textId="77777777" w:rsidR="00361C4F" w:rsidRPr="009E476C" w:rsidRDefault="00361C4F" w:rsidP="009C622E">
            <w:pPr>
              <w:keepNext/>
              <w:jc w:val="center"/>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37A0571D" w14:textId="77777777" w:rsidR="00361C4F" w:rsidRPr="009E476C" w:rsidRDefault="00361C4F" w:rsidP="009C622E">
            <w:pPr>
              <w:keepNext/>
              <w:jc w:val="center"/>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1D3AD159" w14:textId="77777777" w:rsidR="00361C4F" w:rsidRPr="009E476C" w:rsidRDefault="00361C4F" w:rsidP="009C622E">
            <w:pPr>
              <w:keepNext/>
              <w:jc w:val="center"/>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747E06B1"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r>
      <w:tr w:rsidR="00926B22" w:rsidRPr="009E476C" w14:paraId="7B90890C" w14:textId="77777777">
        <w:tc>
          <w:tcPr>
            <w:tcW w:w="1548" w:type="dxa"/>
            <w:vMerge w:val="restart"/>
            <w:tcBorders>
              <w:top w:val="nil"/>
              <w:left w:val="nil"/>
              <w:bottom w:val="nil"/>
              <w:right w:val="nil"/>
            </w:tcBorders>
            <w:vAlign w:val="center"/>
          </w:tcPr>
          <w:p w14:paraId="4DB2D95F"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w:t>
            </w:r>
          </w:p>
        </w:tc>
        <w:tc>
          <w:tcPr>
            <w:tcW w:w="1548" w:type="dxa"/>
            <w:tcBorders>
              <w:top w:val="nil"/>
              <w:left w:val="nil"/>
              <w:bottom w:val="nil"/>
              <w:right w:val="nil"/>
            </w:tcBorders>
            <w:vAlign w:val="center"/>
          </w:tcPr>
          <w:p w14:paraId="6149F05F"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0.0</w:t>
            </w:r>
          </w:p>
        </w:tc>
        <w:tc>
          <w:tcPr>
            <w:tcW w:w="1548" w:type="dxa"/>
            <w:tcBorders>
              <w:top w:val="nil"/>
              <w:left w:val="nil"/>
              <w:bottom w:val="nil"/>
              <w:right w:val="nil"/>
            </w:tcBorders>
            <w:vAlign w:val="center"/>
          </w:tcPr>
          <w:p w14:paraId="6C9744B3"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2.56 ± 0.17</w:t>
            </w:r>
          </w:p>
        </w:tc>
        <w:tc>
          <w:tcPr>
            <w:tcW w:w="1548" w:type="dxa"/>
            <w:tcBorders>
              <w:top w:val="nil"/>
              <w:left w:val="nil"/>
              <w:bottom w:val="nil"/>
              <w:right w:val="nil"/>
            </w:tcBorders>
            <w:vAlign w:val="center"/>
          </w:tcPr>
          <w:p w14:paraId="02337F37"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1.79 ± 0.10</w:t>
            </w:r>
          </w:p>
        </w:tc>
        <w:tc>
          <w:tcPr>
            <w:tcW w:w="1548" w:type="dxa"/>
            <w:tcBorders>
              <w:top w:val="nil"/>
              <w:left w:val="nil"/>
              <w:bottom w:val="nil"/>
              <w:right w:val="nil"/>
            </w:tcBorders>
            <w:vAlign w:val="center"/>
          </w:tcPr>
          <w:p w14:paraId="0CA421F2"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4.61 ± 0.39</w:t>
            </w:r>
          </w:p>
        </w:tc>
        <w:tc>
          <w:tcPr>
            <w:tcW w:w="1548" w:type="dxa"/>
            <w:tcBorders>
              <w:top w:val="nil"/>
              <w:left w:val="nil"/>
              <w:bottom w:val="nil"/>
              <w:right w:val="nil"/>
            </w:tcBorders>
            <w:vAlign w:val="center"/>
          </w:tcPr>
          <w:p w14:paraId="0FB706E7"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396 ± 18</w:t>
            </w:r>
          </w:p>
        </w:tc>
      </w:tr>
      <w:tr w:rsidR="00926B22" w:rsidRPr="009E476C" w14:paraId="47558A26" w14:textId="77777777">
        <w:tc>
          <w:tcPr>
            <w:tcW w:w="1548" w:type="dxa"/>
            <w:vMerge/>
            <w:tcBorders>
              <w:top w:val="nil"/>
              <w:left w:val="nil"/>
              <w:bottom w:val="nil"/>
              <w:right w:val="nil"/>
            </w:tcBorders>
            <w:vAlign w:val="center"/>
          </w:tcPr>
          <w:p w14:paraId="72E68AB4" w14:textId="77777777" w:rsidR="00361C4F" w:rsidRPr="009E476C" w:rsidRDefault="00361C4F" w:rsidP="009C622E">
            <w:pPr>
              <w:keepNext/>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11640EDC"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0.1</w:t>
            </w:r>
          </w:p>
        </w:tc>
        <w:tc>
          <w:tcPr>
            <w:tcW w:w="1548" w:type="dxa"/>
            <w:tcBorders>
              <w:top w:val="nil"/>
              <w:left w:val="nil"/>
              <w:bottom w:val="nil"/>
              <w:right w:val="nil"/>
            </w:tcBorders>
            <w:vAlign w:val="center"/>
          </w:tcPr>
          <w:p w14:paraId="469ABDF3"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2.10 ± 0.17</w:t>
            </w:r>
          </w:p>
        </w:tc>
        <w:tc>
          <w:tcPr>
            <w:tcW w:w="1548" w:type="dxa"/>
            <w:tcBorders>
              <w:top w:val="nil"/>
              <w:left w:val="nil"/>
              <w:bottom w:val="nil"/>
              <w:right w:val="nil"/>
            </w:tcBorders>
            <w:vAlign w:val="center"/>
          </w:tcPr>
          <w:p w14:paraId="3975FDAD"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2.50 ± 0.20</w:t>
            </w:r>
          </w:p>
        </w:tc>
        <w:tc>
          <w:tcPr>
            <w:tcW w:w="1548" w:type="dxa"/>
            <w:tcBorders>
              <w:top w:val="nil"/>
              <w:left w:val="nil"/>
              <w:bottom w:val="nil"/>
              <w:right w:val="nil"/>
            </w:tcBorders>
            <w:vAlign w:val="center"/>
          </w:tcPr>
          <w:p w14:paraId="7E91ACFC"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3.98 ± 0.34</w:t>
            </w:r>
          </w:p>
        </w:tc>
        <w:tc>
          <w:tcPr>
            <w:tcW w:w="1548" w:type="dxa"/>
            <w:tcBorders>
              <w:top w:val="nil"/>
              <w:left w:val="nil"/>
              <w:bottom w:val="nil"/>
              <w:right w:val="nil"/>
            </w:tcBorders>
            <w:vAlign w:val="center"/>
          </w:tcPr>
          <w:p w14:paraId="35A64944"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396 ± 14</w:t>
            </w:r>
          </w:p>
        </w:tc>
      </w:tr>
      <w:tr w:rsidR="00926B22" w:rsidRPr="009E476C" w14:paraId="759EA03C" w14:textId="77777777">
        <w:tc>
          <w:tcPr>
            <w:tcW w:w="1548" w:type="dxa"/>
            <w:vMerge/>
            <w:tcBorders>
              <w:top w:val="nil"/>
              <w:left w:val="nil"/>
              <w:bottom w:val="nil"/>
              <w:right w:val="nil"/>
            </w:tcBorders>
            <w:vAlign w:val="center"/>
          </w:tcPr>
          <w:p w14:paraId="37A1A27B" w14:textId="77777777" w:rsidR="00361C4F" w:rsidRPr="009E476C" w:rsidRDefault="00361C4F" w:rsidP="009C622E">
            <w:pPr>
              <w:keepNext/>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4EE317E2"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0.2</w:t>
            </w:r>
          </w:p>
        </w:tc>
        <w:tc>
          <w:tcPr>
            <w:tcW w:w="1548" w:type="dxa"/>
            <w:tcBorders>
              <w:top w:val="nil"/>
              <w:left w:val="nil"/>
              <w:bottom w:val="nil"/>
              <w:right w:val="nil"/>
            </w:tcBorders>
            <w:vAlign w:val="center"/>
          </w:tcPr>
          <w:p w14:paraId="791812B6"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1.61 ± 0.06</w:t>
            </w:r>
          </w:p>
        </w:tc>
        <w:tc>
          <w:tcPr>
            <w:tcW w:w="1548" w:type="dxa"/>
            <w:tcBorders>
              <w:top w:val="nil"/>
              <w:left w:val="nil"/>
              <w:bottom w:val="nil"/>
              <w:right w:val="nil"/>
            </w:tcBorders>
            <w:vAlign w:val="center"/>
          </w:tcPr>
          <w:p w14:paraId="2B92D99D"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2.50 ± 0.32</w:t>
            </w:r>
          </w:p>
        </w:tc>
        <w:tc>
          <w:tcPr>
            <w:tcW w:w="1548" w:type="dxa"/>
            <w:tcBorders>
              <w:top w:val="nil"/>
              <w:left w:val="nil"/>
              <w:bottom w:val="nil"/>
              <w:right w:val="nil"/>
            </w:tcBorders>
            <w:vAlign w:val="center"/>
          </w:tcPr>
          <w:p w14:paraId="3BB31B8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3.08 ± 0.13</w:t>
            </w:r>
          </w:p>
        </w:tc>
        <w:tc>
          <w:tcPr>
            <w:tcW w:w="1548" w:type="dxa"/>
            <w:tcBorders>
              <w:top w:val="nil"/>
              <w:left w:val="nil"/>
              <w:bottom w:val="nil"/>
              <w:right w:val="nil"/>
            </w:tcBorders>
            <w:vAlign w:val="center"/>
          </w:tcPr>
          <w:p w14:paraId="6132D191"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401 ± 10</w:t>
            </w:r>
          </w:p>
        </w:tc>
      </w:tr>
      <w:tr w:rsidR="00926B22" w:rsidRPr="009E476C" w14:paraId="07037BB6" w14:textId="77777777">
        <w:tc>
          <w:tcPr>
            <w:tcW w:w="1548" w:type="dxa"/>
            <w:vMerge/>
            <w:tcBorders>
              <w:top w:val="nil"/>
              <w:left w:val="nil"/>
              <w:bottom w:val="nil"/>
              <w:right w:val="nil"/>
            </w:tcBorders>
            <w:vAlign w:val="center"/>
          </w:tcPr>
          <w:p w14:paraId="6176019A" w14:textId="77777777" w:rsidR="00361C4F" w:rsidRPr="009E476C" w:rsidRDefault="00361C4F" w:rsidP="009C622E">
            <w:pPr>
              <w:keepNext/>
              <w:rPr>
                <w:rFonts w:ascii="Arial" w:eastAsia="Times New Roman" w:hAnsi="Arial" w:cs="Arial"/>
                <w:sz w:val="20"/>
                <w:szCs w:val="20"/>
                <w:lang w:val="en-US" w:eastAsia="en-US"/>
              </w:rPr>
            </w:pPr>
          </w:p>
        </w:tc>
        <w:tc>
          <w:tcPr>
            <w:tcW w:w="1548" w:type="dxa"/>
            <w:tcBorders>
              <w:top w:val="nil"/>
              <w:left w:val="nil"/>
              <w:bottom w:val="nil"/>
              <w:right w:val="nil"/>
            </w:tcBorders>
            <w:vAlign w:val="center"/>
          </w:tcPr>
          <w:p w14:paraId="072848B1"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0.3</w:t>
            </w:r>
          </w:p>
        </w:tc>
        <w:tc>
          <w:tcPr>
            <w:tcW w:w="1548" w:type="dxa"/>
            <w:tcBorders>
              <w:top w:val="nil"/>
              <w:left w:val="nil"/>
              <w:bottom w:val="nil"/>
              <w:right w:val="nil"/>
            </w:tcBorders>
            <w:vAlign w:val="center"/>
          </w:tcPr>
          <w:p w14:paraId="2F79565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1.21 ± 0.10</w:t>
            </w:r>
          </w:p>
        </w:tc>
        <w:tc>
          <w:tcPr>
            <w:tcW w:w="1548" w:type="dxa"/>
            <w:tcBorders>
              <w:top w:val="nil"/>
              <w:left w:val="nil"/>
              <w:bottom w:val="nil"/>
              <w:right w:val="nil"/>
            </w:tcBorders>
            <w:vAlign w:val="center"/>
          </w:tcPr>
          <w:p w14:paraId="5CF114C0" w14:textId="77777777" w:rsidR="00361C4F" w:rsidRPr="009E476C" w:rsidRDefault="00361C4F" w:rsidP="009C622E">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4.39 ± 0.27</w:t>
            </w:r>
          </w:p>
        </w:tc>
        <w:tc>
          <w:tcPr>
            <w:tcW w:w="1548" w:type="dxa"/>
            <w:tcBorders>
              <w:top w:val="nil"/>
              <w:left w:val="nil"/>
              <w:bottom w:val="nil"/>
              <w:right w:val="nil"/>
            </w:tcBorders>
            <w:vAlign w:val="center"/>
          </w:tcPr>
          <w:p w14:paraId="27B5F3DA" w14:textId="77777777" w:rsidR="00361C4F" w:rsidRPr="009E476C" w:rsidRDefault="008119E8" w:rsidP="008119E8">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3.08 ±</w:t>
            </w:r>
            <w:r w:rsidR="00361C4F" w:rsidRPr="009E476C">
              <w:rPr>
                <w:rFonts w:ascii="Arial" w:eastAsia="Times New Roman" w:hAnsi="Arial" w:cs="Arial"/>
                <w:sz w:val="20"/>
                <w:szCs w:val="20"/>
                <w:lang w:val="en-US" w:eastAsia="en-US"/>
              </w:rPr>
              <w:t xml:space="preserve"> 0.24</w:t>
            </w:r>
          </w:p>
        </w:tc>
        <w:tc>
          <w:tcPr>
            <w:tcW w:w="1548" w:type="dxa"/>
            <w:tcBorders>
              <w:top w:val="nil"/>
              <w:left w:val="nil"/>
              <w:bottom w:val="nil"/>
              <w:right w:val="nil"/>
            </w:tcBorders>
            <w:vAlign w:val="center"/>
          </w:tcPr>
          <w:p w14:paraId="0A58AD78" w14:textId="77777777" w:rsidR="00361C4F" w:rsidRPr="009E476C" w:rsidRDefault="00730ADD" w:rsidP="00730ADD">
            <w:pPr>
              <w:keepNext/>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364 ± 13</w:t>
            </w:r>
          </w:p>
        </w:tc>
      </w:tr>
    </w:tbl>
    <w:p w14:paraId="2BADA18D" w14:textId="77777777" w:rsidR="006C0B58" w:rsidRPr="009E476C" w:rsidRDefault="006C0B58" w:rsidP="006C0B58">
      <w:pPr>
        <w:pStyle w:val="Legend"/>
      </w:pPr>
    </w:p>
    <w:p w14:paraId="3F1B6D0C" w14:textId="77777777" w:rsidR="00A54EA0" w:rsidRPr="009E476C" w:rsidRDefault="00A54EA0" w:rsidP="00595DE6">
      <w:pPr>
        <w:pStyle w:val="Legend"/>
      </w:pPr>
    </w:p>
    <w:p w14:paraId="1A33427F" w14:textId="77777777" w:rsidR="001C0695" w:rsidRPr="009E476C" w:rsidRDefault="00B15B51" w:rsidP="00B15B51">
      <w:pPr>
        <w:keepNext/>
        <w:ind w:left="360"/>
        <w:jc w:val="both"/>
        <w:rPr>
          <w:lang w:val="en-US"/>
        </w:rPr>
      </w:pPr>
      <w:r w:rsidRPr="009E476C">
        <w:rPr>
          <w:vertAlign w:val="superscript"/>
          <w:lang w:val="en-US"/>
        </w:rPr>
        <w:t>a)</w:t>
      </w:r>
      <w:r w:rsidR="001C0695" w:rsidRPr="009E476C">
        <w:rPr>
          <w:lang w:val="en-US"/>
        </w:rPr>
        <w:t xml:space="preserve"> σ</w:t>
      </w:r>
      <w:r w:rsidR="001C0695" w:rsidRPr="009E476C">
        <w:rPr>
          <w:vertAlign w:val="subscript"/>
          <w:lang w:val="en-US"/>
        </w:rPr>
        <w:t>b</w:t>
      </w:r>
      <w:r w:rsidR="001C0695" w:rsidRPr="009E476C">
        <w:rPr>
          <w:lang w:val="en-US"/>
        </w:rPr>
        <w:t xml:space="preserve"> is break strength, </w:t>
      </w:r>
      <w:r w:rsidRPr="009E476C">
        <w:rPr>
          <w:vertAlign w:val="superscript"/>
          <w:lang w:val="en-US"/>
        </w:rPr>
        <w:t>b)</w:t>
      </w:r>
      <w:r w:rsidRPr="009E476C">
        <w:rPr>
          <w:lang w:val="en-US"/>
        </w:rPr>
        <w:t xml:space="preserve"> </w:t>
      </w:r>
      <w:r w:rsidR="001C0695" w:rsidRPr="009E476C">
        <w:rPr>
          <w:lang w:val="en-US"/>
        </w:rPr>
        <w:t>E is Young’s modulus</w:t>
      </w:r>
      <w:r w:rsidRPr="009E476C">
        <w:rPr>
          <w:lang w:val="en-US"/>
        </w:rPr>
        <w:t xml:space="preserve">, </w:t>
      </w:r>
      <w:r w:rsidRPr="009E476C">
        <w:rPr>
          <w:vertAlign w:val="superscript"/>
          <w:lang w:val="en-US"/>
        </w:rPr>
        <w:t>c)</w:t>
      </w:r>
      <w:r w:rsidRPr="009E476C">
        <w:rPr>
          <w:lang w:val="en-US"/>
        </w:rPr>
        <w:t xml:space="preserve"> </w:t>
      </w:r>
      <w:r w:rsidR="001C0695" w:rsidRPr="009E476C">
        <w:rPr>
          <w:lang w:val="en-US"/>
        </w:rPr>
        <w:t>ε</w:t>
      </w:r>
      <w:r w:rsidR="001C0695" w:rsidRPr="009E476C">
        <w:rPr>
          <w:vertAlign w:val="subscript"/>
          <w:lang w:val="en-US"/>
        </w:rPr>
        <w:t>b</w:t>
      </w:r>
      <w:r w:rsidRPr="009E476C">
        <w:rPr>
          <w:lang w:val="en-US"/>
        </w:rPr>
        <w:t xml:space="preserve"> is the strain at break</w:t>
      </w:r>
    </w:p>
    <w:p w14:paraId="3B8AD382" w14:textId="77777777" w:rsidR="00A54EA0" w:rsidRPr="009E476C" w:rsidRDefault="00A54EA0" w:rsidP="00595DE6">
      <w:pPr>
        <w:pStyle w:val="Legend"/>
      </w:pPr>
    </w:p>
    <w:p w14:paraId="57E1061B" w14:textId="77777777" w:rsidR="00B15B51" w:rsidRPr="009E476C" w:rsidRDefault="00B15B51" w:rsidP="00B15B51">
      <w:pPr>
        <w:pStyle w:val="Caption"/>
        <w:spacing w:line="480" w:lineRule="auto"/>
        <w:jc w:val="both"/>
        <w:rPr>
          <w:b/>
        </w:rPr>
      </w:pPr>
      <w:bookmarkStart w:id="29" w:name="_Ref309750257"/>
      <w:r w:rsidRPr="009E476C">
        <w:t xml:space="preserve">Equation </w:t>
      </w:r>
      <w:fldSimple w:instr=" SEQ Equation \* ARABIC ">
        <w:r w:rsidR="00EB0F92">
          <w:rPr>
            <w:noProof/>
          </w:rPr>
          <w:t>1</w:t>
        </w:r>
      </w:fldSimple>
      <w:bookmarkEnd w:id="29"/>
      <w:r w:rsidRPr="009E476C">
        <w:t xml:space="preserve">:  </w:t>
      </w:r>
    </w:p>
    <w:p w14:paraId="6EB41884" w14:textId="77777777" w:rsidR="00B15B51" w:rsidRPr="009E476C" w:rsidRDefault="00B15B51" w:rsidP="00B15B51">
      <w:pPr>
        <w:pStyle w:val="MTDisplayEquation"/>
        <w:spacing w:line="480" w:lineRule="auto"/>
        <w:jc w:val="both"/>
      </w:pPr>
      <w:r w:rsidRPr="009E476C">
        <w:tab/>
      </w:r>
      <w:r w:rsidR="008B76B6" w:rsidRPr="009E476C">
        <w:rPr>
          <w:noProof/>
          <w:position w:val="-30"/>
          <w:lang w:eastAsia="en-US"/>
        </w:rPr>
        <w:drawing>
          <wp:inline distT="0" distB="0" distL="0" distR="0" wp14:anchorId="5FD650B1" wp14:editId="3BE28712">
            <wp:extent cx="1701800" cy="45720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1800" cy="457200"/>
                    </a:xfrm>
                    <a:prstGeom prst="rect">
                      <a:avLst/>
                    </a:prstGeom>
                    <a:noFill/>
                    <a:ln>
                      <a:noFill/>
                    </a:ln>
                  </pic:spPr>
                </pic:pic>
              </a:graphicData>
            </a:graphic>
          </wp:inline>
        </w:drawing>
      </w:r>
      <w:r w:rsidR="008B76B6" w:rsidRPr="009E476C">
        <w:rPr>
          <w:noProof/>
          <w:position w:val="-4"/>
          <w:lang w:eastAsia="en-US"/>
        </w:rPr>
        <w:drawing>
          <wp:inline distT="0" distB="0" distL="0" distR="0" wp14:anchorId="7C647F2C" wp14:editId="366FBFAF">
            <wp:extent cx="116840" cy="17780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6840" cy="177800"/>
                    </a:xfrm>
                    <a:prstGeom prst="rect">
                      <a:avLst/>
                    </a:prstGeom>
                    <a:noFill/>
                    <a:ln>
                      <a:noFill/>
                    </a:ln>
                  </pic:spPr>
                </pic:pic>
              </a:graphicData>
            </a:graphic>
          </wp:inline>
        </w:drawing>
      </w:r>
    </w:p>
    <w:p w14:paraId="0E1D7093" w14:textId="77777777" w:rsidR="00B15B51" w:rsidRPr="009E476C" w:rsidRDefault="00B15B51" w:rsidP="00B15B51">
      <w:pPr>
        <w:rPr>
          <w:lang w:val="en-US"/>
        </w:rPr>
      </w:pPr>
    </w:p>
    <w:p w14:paraId="1A746B2E" w14:textId="77777777" w:rsidR="00B15B51" w:rsidRPr="009E476C" w:rsidRDefault="00B15B51" w:rsidP="00B15B51">
      <w:pPr>
        <w:pStyle w:val="Caption"/>
        <w:spacing w:line="480" w:lineRule="auto"/>
        <w:jc w:val="both"/>
      </w:pPr>
      <w:bookmarkStart w:id="30" w:name="_Ref309750322"/>
      <w:r w:rsidRPr="009E476C">
        <w:t xml:space="preserve">Equation </w:t>
      </w:r>
      <w:fldSimple w:instr=" SEQ Equation \* ARABIC ">
        <w:r w:rsidR="00EB0F92">
          <w:rPr>
            <w:noProof/>
          </w:rPr>
          <w:t>2</w:t>
        </w:r>
      </w:fldSimple>
      <w:bookmarkEnd w:id="30"/>
      <w:r w:rsidRPr="009E476C">
        <w:t xml:space="preserve">:  </w:t>
      </w:r>
    </w:p>
    <w:p w14:paraId="7F408AE4" w14:textId="77777777" w:rsidR="00B15B51" w:rsidRPr="009E476C" w:rsidRDefault="008B76B6" w:rsidP="00B15B51">
      <w:pPr>
        <w:spacing w:line="480" w:lineRule="auto"/>
        <w:jc w:val="center"/>
        <w:rPr>
          <w:position w:val="-4"/>
          <w:lang w:val="en-US"/>
        </w:rPr>
      </w:pPr>
      <w:r w:rsidRPr="009E476C">
        <w:rPr>
          <w:noProof/>
          <w:position w:val="-30"/>
          <w:lang w:val="en-US" w:eastAsia="en-US"/>
        </w:rPr>
        <w:drawing>
          <wp:inline distT="0" distB="0" distL="0" distR="0" wp14:anchorId="78196A6C" wp14:editId="0214A6E0">
            <wp:extent cx="762000" cy="43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2000" cy="431800"/>
                    </a:xfrm>
                    <a:prstGeom prst="rect">
                      <a:avLst/>
                    </a:prstGeom>
                    <a:noFill/>
                    <a:ln>
                      <a:noFill/>
                    </a:ln>
                  </pic:spPr>
                </pic:pic>
              </a:graphicData>
            </a:graphic>
          </wp:inline>
        </w:drawing>
      </w:r>
      <w:r w:rsidRPr="009E476C">
        <w:rPr>
          <w:noProof/>
          <w:position w:val="-4"/>
          <w:lang w:val="en-US" w:eastAsia="en-US"/>
        </w:rPr>
        <w:drawing>
          <wp:inline distT="0" distB="0" distL="0" distR="0" wp14:anchorId="6D5299BE" wp14:editId="14E0FAF9">
            <wp:extent cx="116840" cy="17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6840" cy="177800"/>
                    </a:xfrm>
                    <a:prstGeom prst="rect">
                      <a:avLst/>
                    </a:prstGeom>
                    <a:noFill/>
                    <a:ln>
                      <a:noFill/>
                    </a:ln>
                  </pic:spPr>
                </pic:pic>
              </a:graphicData>
            </a:graphic>
          </wp:inline>
        </w:drawing>
      </w:r>
    </w:p>
    <w:p w14:paraId="6A1D3C18" w14:textId="77777777" w:rsidR="009D0F25" w:rsidRPr="009E476C" w:rsidRDefault="009D0F25" w:rsidP="009D0F25">
      <w:pPr>
        <w:pStyle w:val="Caption"/>
        <w:keepNext/>
        <w:spacing w:line="480" w:lineRule="auto"/>
        <w:jc w:val="both"/>
      </w:pPr>
    </w:p>
    <w:p w14:paraId="7E975AE1" w14:textId="77777777" w:rsidR="009D0F25" w:rsidRPr="009E476C" w:rsidRDefault="009D0F25" w:rsidP="009D0F25">
      <w:pPr>
        <w:pStyle w:val="Caption"/>
        <w:keepNext/>
        <w:spacing w:line="480" w:lineRule="auto"/>
        <w:jc w:val="both"/>
        <w:rPr>
          <w:b/>
        </w:rPr>
      </w:pPr>
      <w:bookmarkStart w:id="31" w:name="_Ref319597842"/>
      <w:r w:rsidRPr="009E476C">
        <w:t xml:space="preserve">Table </w:t>
      </w:r>
      <w:fldSimple w:instr=" SEQ Table \* ARABIC ">
        <w:r w:rsidR="00EB0F92">
          <w:rPr>
            <w:noProof/>
          </w:rPr>
          <w:t>3</w:t>
        </w:r>
      </w:fldSimple>
      <w:bookmarkEnd w:id="31"/>
      <w:r w:rsidRPr="009E476C">
        <w:t xml:space="preserve">:  </w:t>
      </w:r>
      <w:r w:rsidRPr="009E476C">
        <w:rPr>
          <w:i w:val="0"/>
        </w:rPr>
        <w:t xml:space="preserve">Molecular </w:t>
      </w:r>
      <w:r w:rsidR="009809A0" w:rsidRPr="009E476C">
        <w:rPr>
          <w:i w:val="0"/>
        </w:rPr>
        <w:t>w</w:t>
      </w:r>
      <w:r w:rsidRPr="009E476C">
        <w:rPr>
          <w:i w:val="0"/>
        </w:rPr>
        <w:t xml:space="preserve">eight </w:t>
      </w:r>
      <w:r w:rsidR="00416B3C" w:rsidRPr="009E476C">
        <w:rPr>
          <w:i w:val="0"/>
        </w:rPr>
        <w:t>between</w:t>
      </w:r>
      <w:r w:rsidRPr="009E476C">
        <w:rPr>
          <w:i w:val="0"/>
        </w:rPr>
        <w:t xml:space="preserve"> </w:t>
      </w:r>
      <w:r w:rsidR="009809A0" w:rsidRPr="009E476C">
        <w:rPr>
          <w:i w:val="0"/>
        </w:rPr>
        <w:t>c</w:t>
      </w:r>
      <w:r w:rsidRPr="009E476C">
        <w:rPr>
          <w:i w:val="0"/>
        </w:rPr>
        <w:t>rosslinks (M</w:t>
      </w:r>
      <w:r w:rsidRPr="009E476C">
        <w:rPr>
          <w:i w:val="0"/>
          <w:vertAlign w:val="subscript"/>
        </w:rPr>
        <w:t>c</w:t>
      </w:r>
      <w:r w:rsidRPr="009E476C">
        <w:rPr>
          <w:i w:val="0"/>
        </w:rPr>
        <w:t xml:space="preserve">) </w:t>
      </w:r>
      <w:r w:rsidR="009809A0" w:rsidRPr="009E476C">
        <w:rPr>
          <w:i w:val="0"/>
        </w:rPr>
        <w:t>e</w:t>
      </w:r>
      <w:r w:rsidRPr="009E476C">
        <w:rPr>
          <w:i w:val="0"/>
        </w:rPr>
        <w:t xml:space="preserve">stimated from Mooney-Rivlin </w:t>
      </w:r>
      <w:r w:rsidR="009809A0" w:rsidRPr="009E476C">
        <w:rPr>
          <w:i w:val="0"/>
        </w:rPr>
        <w:t>p</w:t>
      </w:r>
      <w:r w:rsidRPr="009E476C">
        <w:rPr>
          <w:i w:val="0"/>
        </w:rPr>
        <w:t>lots</w:t>
      </w:r>
    </w:p>
    <w:tbl>
      <w:tblPr>
        <w:tblW w:w="5750" w:type="dxa"/>
        <w:jc w:val="center"/>
        <w:tblLook w:val="04A0" w:firstRow="1" w:lastRow="0" w:firstColumn="1" w:lastColumn="0" w:noHBand="0" w:noVBand="1"/>
      </w:tblPr>
      <w:tblGrid>
        <w:gridCol w:w="1510"/>
        <w:gridCol w:w="1420"/>
        <w:gridCol w:w="1240"/>
        <w:gridCol w:w="1580"/>
      </w:tblGrid>
      <w:tr w:rsidR="00926B22" w:rsidRPr="009E476C" w14:paraId="6C4BC511" w14:textId="77777777">
        <w:trPr>
          <w:trHeight w:val="360"/>
          <w:jc w:val="center"/>
        </w:trPr>
        <w:tc>
          <w:tcPr>
            <w:tcW w:w="1510" w:type="dxa"/>
            <w:tcBorders>
              <w:top w:val="single" w:sz="4" w:space="0" w:color="auto"/>
              <w:bottom w:val="single" w:sz="4" w:space="0" w:color="auto"/>
            </w:tcBorders>
            <w:noWrap/>
            <w:vAlign w:val="center"/>
          </w:tcPr>
          <w:p w14:paraId="0F8654BD"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420" w:type="dxa"/>
            <w:tcBorders>
              <w:top w:val="single" w:sz="4" w:space="0" w:color="auto"/>
              <w:bottom w:val="single" w:sz="4" w:space="0" w:color="auto"/>
            </w:tcBorders>
            <w:noWrap/>
            <w:vAlign w:val="center"/>
          </w:tcPr>
          <w:p w14:paraId="2F6D98D3" w14:textId="77777777" w:rsidR="009D0F25" w:rsidRPr="009E476C" w:rsidRDefault="009D0F25" w:rsidP="009D0F25">
            <w:pPr>
              <w:jc w:val="center"/>
              <w:rPr>
                <w:rFonts w:ascii="Arial" w:eastAsia="Times New Roman" w:hAnsi="Arial" w:cs="Arial"/>
                <w:sz w:val="20"/>
                <w:szCs w:val="20"/>
                <w:lang w:val="en-US" w:eastAsia="en-US"/>
              </w:rPr>
            </w:pPr>
            <w:r w:rsidRPr="009E476C">
              <w:rPr>
                <w:rFonts w:ascii="Arial" w:eastAsia="Times New Roman" w:hAnsi="Arial" w:cs="Arial"/>
                <w:i/>
                <w:sz w:val="20"/>
                <w:szCs w:val="20"/>
                <w:lang w:val="en-US" w:eastAsia="en-US"/>
              </w:rPr>
              <w:t>M</w:t>
            </w:r>
            <w:r w:rsidRPr="009E476C">
              <w:rPr>
                <w:rFonts w:ascii="Arial" w:eastAsia="Times New Roman" w:hAnsi="Arial" w:cs="Arial"/>
                <w:sz w:val="20"/>
                <w:szCs w:val="20"/>
                <w:vertAlign w:val="subscript"/>
                <w:lang w:val="en-US" w:eastAsia="en-US"/>
              </w:rPr>
              <w:t>c</w:t>
            </w:r>
          </w:p>
          <w:p w14:paraId="1A8C990B"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(kg / mol)</w:t>
            </w:r>
          </w:p>
        </w:tc>
        <w:tc>
          <w:tcPr>
            <w:tcW w:w="1240" w:type="dxa"/>
            <w:tcBorders>
              <w:top w:val="single" w:sz="4" w:space="0" w:color="auto"/>
              <w:bottom w:val="single" w:sz="4" w:space="0" w:color="auto"/>
            </w:tcBorders>
            <w:noWrap/>
            <w:vAlign w:val="center"/>
          </w:tcPr>
          <w:p w14:paraId="1ED7EBED"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580" w:type="dxa"/>
            <w:tcBorders>
              <w:top w:val="single" w:sz="4" w:space="0" w:color="auto"/>
              <w:bottom w:val="single" w:sz="4" w:space="0" w:color="auto"/>
            </w:tcBorders>
            <w:noWrap/>
            <w:vAlign w:val="center"/>
          </w:tcPr>
          <w:p w14:paraId="5C82AE06"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i/>
                <w:sz w:val="20"/>
                <w:szCs w:val="20"/>
                <w:lang w:val="en-US" w:eastAsia="en-US"/>
              </w:rPr>
              <w:t>M</w:t>
            </w:r>
            <w:r w:rsidRPr="009E476C">
              <w:rPr>
                <w:rFonts w:ascii="Arial" w:eastAsia="Times New Roman" w:hAnsi="Arial" w:cs="Arial"/>
                <w:sz w:val="20"/>
                <w:szCs w:val="20"/>
                <w:vertAlign w:val="subscript"/>
                <w:lang w:val="en-US" w:eastAsia="en-US"/>
              </w:rPr>
              <w:t>c</w:t>
            </w:r>
            <w:r w:rsidRPr="009E476C">
              <w:rPr>
                <w:rFonts w:ascii="Arial" w:eastAsia="Times New Roman" w:hAnsi="Arial" w:cs="Arial"/>
                <w:sz w:val="20"/>
                <w:szCs w:val="20"/>
                <w:lang w:val="en-US" w:eastAsia="en-US"/>
              </w:rPr>
              <w:t xml:space="preserve"> </w:t>
            </w:r>
          </w:p>
          <w:p w14:paraId="1C5B0E99"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(kg / mol)</w:t>
            </w:r>
          </w:p>
        </w:tc>
      </w:tr>
      <w:tr w:rsidR="00926B22" w:rsidRPr="009E476C" w14:paraId="5B14A199" w14:textId="77777777">
        <w:trPr>
          <w:trHeight w:val="180"/>
          <w:jc w:val="center"/>
        </w:trPr>
        <w:tc>
          <w:tcPr>
            <w:tcW w:w="1510" w:type="dxa"/>
            <w:tcBorders>
              <w:top w:val="single" w:sz="4" w:space="0" w:color="auto"/>
            </w:tcBorders>
            <w:noWrap/>
            <w:vAlign w:val="center"/>
          </w:tcPr>
          <w:p w14:paraId="31D413F0"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420" w:type="dxa"/>
            <w:tcBorders>
              <w:top w:val="single" w:sz="4" w:space="0" w:color="auto"/>
            </w:tcBorders>
            <w:noWrap/>
            <w:vAlign w:val="center"/>
          </w:tcPr>
          <w:p w14:paraId="300DB448" w14:textId="77777777" w:rsidR="009D0F25" w:rsidRPr="009E476C" w:rsidRDefault="009D0F25" w:rsidP="009C622E">
            <w:pPr>
              <w:jc w:val="center"/>
              <w:rPr>
                <w:rFonts w:ascii="Arial" w:eastAsia="Times New Roman" w:hAnsi="Arial" w:cs="Arial"/>
                <w:sz w:val="20"/>
                <w:szCs w:val="20"/>
                <w:lang w:val="en-US" w:eastAsia="en-US"/>
              </w:rPr>
            </w:pPr>
          </w:p>
        </w:tc>
        <w:tc>
          <w:tcPr>
            <w:tcW w:w="1240" w:type="dxa"/>
            <w:tcBorders>
              <w:top w:val="single" w:sz="4" w:space="0" w:color="auto"/>
            </w:tcBorders>
            <w:noWrap/>
            <w:vAlign w:val="center"/>
          </w:tcPr>
          <w:p w14:paraId="18C9FCAF" w14:textId="77777777" w:rsidR="009D0F25" w:rsidRPr="009E476C" w:rsidRDefault="009D0F25" w:rsidP="009C622E">
            <w:pPr>
              <w:jc w:val="center"/>
              <w:rPr>
                <w:rFonts w:ascii="Arial" w:eastAsia="Times New Roman" w:hAnsi="Arial" w:cs="Arial"/>
                <w:sz w:val="20"/>
                <w:szCs w:val="20"/>
                <w:lang w:val="en-US" w:eastAsia="en-US"/>
              </w:rPr>
            </w:pPr>
          </w:p>
        </w:tc>
        <w:tc>
          <w:tcPr>
            <w:tcW w:w="1580" w:type="dxa"/>
            <w:tcBorders>
              <w:top w:val="single" w:sz="4" w:space="0" w:color="auto"/>
            </w:tcBorders>
            <w:noWrap/>
            <w:vAlign w:val="center"/>
          </w:tcPr>
          <w:p w14:paraId="17EF86D7"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r>
      <w:tr w:rsidR="00926B22" w:rsidRPr="009E476C" w14:paraId="4B3B86EF" w14:textId="77777777">
        <w:trPr>
          <w:trHeight w:val="360"/>
          <w:jc w:val="center"/>
        </w:trPr>
        <w:tc>
          <w:tcPr>
            <w:tcW w:w="1510" w:type="dxa"/>
            <w:noWrap/>
            <w:vAlign w:val="center"/>
          </w:tcPr>
          <w:p w14:paraId="41884CF7"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 0.0</w:t>
            </w:r>
          </w:p>
        </w:tc>
        <w:tc>
          <w:tcPr>
            <w:tcW w:w="1420" w:type="dxa"/>
            <w:noWrap/>
            <w:vAlign w:val="center"/>
          </w:tcPr>
          <w:p w14:paraId="24FD662A"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5.9</w:t>
            </w:r>
          </w:p>
        </w:tc>
        <w:tc>
          <w:tcPr>
            <w:tcW w:w="1240" w:type="dxa"/>
            <w:noWrap/>
            <w:vAlign w:val="center"/>
          </w:tcPr>
          <w:p w14:paraId="28452935"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 0.0</w:t>
            </w:r>
          </w:p>
        </w:tc>
        <w:tc>
          <w:tcPr>
            <w:tcW w:w="1580" w:type="dxa"/>
            <w:noWrap/>
            <w:vAlign w:val="center"/>
          </w:tcPr>
          <w:p w14:paraId="004AA8D4"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4.8</w:t>
            </w:r>
          </w:p>
        </w:tc>
      </w:tr>
      <w:tr w:rsidR="00926B22" w:rsidRPr="009E476C" w14:paraId="5509128A" w14:textId="77777777">
        <w:trPr>
          <w:trHeight w:val="360"/>
          <w:jc w:val="center"/>
        </w:trPr>
        <w:tc>
          <w:tcPr>
            <w:tcW w:w="1510" w:type="dxa"/>
            <w:noWrap/>
            <w:vAlign w:val="center"/>
          </w:tcPr>
          <w:p w14:paraId="45B46853"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 0.1</w:t>
            </w:r>
          </w:p>
        </w:tc>
        <w:tc>
          <w:tcPr>
            <w:tcW w:w="1420" w:type="dxa"/>
            <w:noWrap/>
            <w:vAlign w:val="center"/>
          </w:tcPr>
          <w:p w14:paraId="351316CA"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9.3</w:t>
            </w:r>
          </w:p>
        </w:tc>
        <w:tc>
          <w:tcPr>
            <w:tcW w:w="1240" w:type="dxa"/>
            <w:noWrap/>
            <w:vAlign w:val="center"/>
          </w:tcPr>
          <w:p w14:paraId="385E06AB"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 0.1</w:t>
            </w:r>
          </w:p>
        </w:tc>
        <w:tc>
          <w:tcPr>
            <w:tcW w:w="1580" w:type="dxa"/>
            <w:noWrap/>
            <w:vAlign w:val="center"/>
          </w:tcPr>
          <w:p w14:paraId="0A32AC4F"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8.2</w:t>
            </w:r>
          </w:p>
        </w:tc>
      </w:tr>
      <w:tr w:rsidR="00926B22" w:rsidRPr="009E476C" w14:paraId="00BED83B" w14:textId="77777777">
        <w:trPr>
          <w:trHeight w:val="360"/>
          <w:jc w:val="center"/>
        </w:trPr>
        <w:tc>
          <w:tcPr>
            <w:tcW w:w="1510" w:type="dxa"/>
            <w:noWrap/>
            <w:vAlign w:val="center"/>
          </w:tcPr>
          <w:p w14:paraId="581908AE"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 0.2</w:t>
            </w:r>
          </w:p>
        </w:tc>
        <w:tc>
          <w:tcPr>
            <w:tcW w:w="1420" w:type="dxa"/>
            <w:noWrap/>
            <w:vAlign w:val="center"/>
          </w:tcPr>
          <w:p w14:paraId="536EDF2A"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16.1</w:t>
            </w:r>
          </w:p>
        </w:tc>
        <w:tc>
          <w:tcPr>
            <w:tcW w:w="1240" w:type="dxa"/>
            <w:noWrap/>
            <w:vAlign w:val="center"/>
          </w:tcPr>
          <w:p w14:paraId="5F7433EF"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 0.2</w:t>
            </w:r>
          </w:p>
        </w:tc>
        <w:tc>
          <w:tcPr>
            <w:tcW w:w="1580" w:type="dxa"/>
            <w:noWrap/>
            <w:vAlign w:val="center"/>
          </w:tcPr>
          <w:p w14:paraId="07F94453"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8.1</w:t>
            </w:r>
          </w:p>
        </w:tc>
      </w:tr>
      <w:tr w:rsidR="00926B22" w:rsidRPr="009E476C" w14:paraId="073AF698" w14:textId="77777777">
        <w:trPr>
          <w:trHeight w:val="360"/>
          <w:jc w:val="center"/>
        </w:trPr>
        <w:tc>
          <w:tcPr>
            <w:tcW w:w="1510" w:type="dxa"/>
            <w:noWrap/>
            <w:vAlign w:val="center"/>
          </w:tcPr>
          <w:p w14:paraId="347A0C20"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lastRenderedPageBreak/>
              <w:t>PU 0.3</w:t>
            </w:r>
          </w:p>
        </w:tc>
        <w:tc>
          <w:tcPr>
            <w:tcW w:w="1420" w:type="dxa"/>
            <w:noWrap/>
            <w:vAlign w:val="center"/>
          </w:tcPr>
          <w:p w14:paraId="49300669"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n/a</w:t>
            </w:r>
          </w:p>
        </w:tc>
        <w:tc>
          <w:tcPr>
            <w:tcW w:w="1240" w:type="dxa"/>
            <w:noWrap/>
            <w:vAlign w:val="center"/>
          </w:tcPr>
          <w:p w14:paraId="5272C6DE"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 0.3</w:t>
            </w:r>
          </w:p>
        </w:tc>
        <w:tc>
          <w:tcPr>
            <w:tcW w:w="1580" w:type="dxa"/>
            <w:noWrap/>
            <w:vAlign w:val="center"/>
          </w:tcPr>
          <w:p w14:paraId="18441734" w14:textId="77777777" w:rsidR="009D0F25" w:rsidRPr="009E476C" w:rsidRDefault="009D0F25"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n/a</w:t>
            </w:r>
          </w:p>
        </w:tc>
      </w:tr>
    </w:tbl>
    <w:p w14:paraId="7C12CA61" w14:textId="77777777" w:rsidR="00435D94" w:rsidRPr="009E476C" w:rsidRDefault="00435D94" w:rsidP="009D0F25">
      <w:pPr>
        <w:spacing w:line="480" w:lineRule="auto"/>
        <w:rPr>
          <w:lang w:val="en-US"/>
        </w:rPr>
      </w:pPr>
    </w:p>
    <w:p w14:paraId="77EAEF09" w14:textId="77777777" w:rsidR="00435D94" w:rsidRPr="009E476C" w:rsidRDefault="00435D94" w:rsidP="009D0F25">
      <w:pPr>
        <w:spacing w:line="480" w:lineRule="auto"/>
        <w:rPr>
          <w:lang w:val="en-US"/>
        </w:rPr>
      </w:pPr>
    </w:p>
    <w:p w14:paraId="0AE11998" w14:textId="77777777" w:rsidR="009D0F25" w:rsidRPr="009E476C" w:rsidRDefault="008470E8" w:rsidP="009D0F25">
      <w:pPr>
        <w:spacing w:line="480" w:lineRule="auto"/>
        <w:rPr>
          <w:lang w:val="en-US"/>
        </w:rPr>
      </w:pPr>
      <w:r w:rsidRPr="009E476C">
        <w:rPr>
          <w:lang w:val="en-US"/>
        </w:rPr>
        <w:object w:dxaOrig="6645" w:dyaOrig="6000" w14:anchorId="3609B505">
          <v:shape id="_x0000_i1026" type="#_x0000_t75" style="width:3in;height:196.5pt" o:ole="" fillcolor="#bbe0e3">
            <v:imagedata r:id="rId20" o:title=""/>
          </v:shape>
          <o:OLEObject Type="Embed" ProgID="KGraph_Plot" ShapeID="_x0000_i1026" DrawAspect="Content" ObjectID="_1821614194" r:id="rId21"/>
        </w:object>
      </w:r>
      <w:r w:rsidRPr="009E476C">
        <w:rPr>
          <w:lang w:val="en-US"/>
        </w:rPr>
        <w:object w:dxaOrig="6600" w:dyaOrig="6000" w14:anchorId="2D725CFB">
          <v:shape id="_x0000_i1027" type="#_x0000_t75" style="width:3in;height:196.5pt" o:ole="" fillcolor="#bbe0e3">
            <v:imagedata r:id="rId22" o:title=""/>
          </v:shape>
          <o:OLEObject Type="Embed" ProgID="KGraph_Plot" ShapeID="_x0000_i1027" DrawAspect="Content" ObjectID="_1821614195" r:id="rId23"/>
        </w:object>
      </w:r>
    </w:p>
    <w:p w14:paraId="789F904A" w14:textId="77777777" w:rsidR="00B70E8A" w:rsidRPr="009E476C" w:rsidRDefault="00B70E8A" w:rsidP="00B70E8A">
      <w:pPr>
        <w:pStyle w:val="Caption"/>
        <w:spacing w:line="480" w:lineRule="auto"/>
        <w:jc w:val="both"/>
        <w:rPr>
          <w:b/>
        </w:rPr>
      </w:pPr>
      <w:r w:rsidRPr="009E476C">
        <w:t xml:space="preserve">Figure </w:t>
      </w:r>
      <w:fldSimple w:instr=" SEQ Figure \* ARABIC ">
        <w:r w:rsidR="00EB0F92">
          <w:rPr>
            <w:noProof/>
          </w:rPr>
          <w:t>2</w:t>
        </w:r>
      </w:fldSimple>
      <w:r w:rsidRPr="009E476C">
        <w:t xml:space="preserve">: </w:t>
      </w:r>
      <w:r w:rsidRPr="009E476C">
        <w:rPr>
          <w:i w:val="0"/>
        </w:rPr>
        <w:t>Tensile stress strain curves a) for PU and b) GHL films</w:t>
      </w:r>
    </w:p>
    <w:p w14:paraId="1C6F704E" w14:textId="77777777" w:rsidR="00192C1F" w:rsidRPr="009E476C" w:rsidRDefault="008470E8" w:rsidP="00192C1F">
      <w:pPr>
        <w:spacing w:line="480" w:lineRule="auto"/>
        <w:jc w:val="center"/>
        <w:rPr>
          <w:lang w:val="en-US"/>
        </w:rPr>
      </w:pPr>
      <w:r w:rsidRPr="009E476C">
        <w:rPr>
          <w:lang w:val="en-US"/>
        </w:rPr>
        <w:object w:dxaOrig="6975" w:dyaOrig="6000" w14:anchorId="1765CCB2">
          <v:shape id="_x0000_i1028" type="#_x0000_t75" style="width:348.75pt;height:300pt" o:ole="">
            <v:imagedata r:id="rId24" o:title=""/>
          </v:shape>
          <o:OLEObject Type="Embed" ProgID="KGraph_Plot" ShapeID="_x0000_i1028" DrawAspect="Content" ObjectID="_1821614196" r:id="rId25"/>
        </w:object>
      </w:r>
    </w:p>
    <w:p w14:paraId="7A3418E7" w14:textId="77777777" w:rsidR="00B70E8A" w:rsidRPr="009E476C" w:rsidRDefault="00B70E8A" w:rsidP="00192C1F">
      <w:pPr>
        <w:pStyle w:val="Caption"/>
        <w:spacing w:line="480" w:lineRule="auto"/>
        <w:jc w:val="both"/>
      </w:pPr>
      <w:bookmarkStart w:id="32" w:name="_Ref309745183"/>
    </w:p>
    <w:p w14:paraId="3BAC5B71" w14:textId="77777777" w:rsidR="00192C1F" w:rsidRPr="009E476C" w:rsidRDefault="00192C1F" w:rsidP="00192C1F">
      <w:pPr>
        <w:pStyle w:val="Caption"/>
        <w:spacing w:line="480" w:lineRule="auto"/>
        <w:jc w:val="both"/>
        <w:rPr>
          <w:b/>
        </w:rPr>
      </w:pPr>
      <w:bookmarkStart w:id="33" w:name="_Ref369012164"/>
      <w:commentRangeStart w:id="34"/>
      <w:r w:rsidRPr="009E476C">
        <w:t xml:space="preserve">Figure </w:t>
      </w:r>
      <w:fldSimple w:instr=" SEQ Figure \* ARABIC ">
        <w:r w:rsidR="00EB0F92">
          <w:rPr>
            <w:noProof/>
          </w:rPr>
          <w:t>3</w:t>
        </w:r>
      </w:fldSimple>
      <w:bookmarkEnd w:id="32"/>
      <w:bookmarkEnd w:id="33"/>
      <w:r w:rsidRPr="009E476C">
        <w:t xml:space="preserve">: </w:t>
      </w:r>
      <w:r w:rsidRPr="009E476C">
        <w:rPr>
          <w:i w:val="0"/>
        </w:rPr>
        <w:t>Mooney-Rivlin plot for PU</w:t>
      </w:r>
      <w:r w:rsidR="00C46A4A" w:rsidRPr="009E476C">
        <w:rPr>
          <w:i w:val="0"/>
        </w:rPr>
        <w:t xml:space="preserve"> films with different molar ratios of HEA.</w:t>
      </w:r>
      <w:commentRangeEnd w:id="34"/>
      <w:r w:rsidR="004F1EDB" w:rsidRPr="009E476C">
        <w:rPr>
          <w:rStyle w:val="CommentReference"/>
          <w:rFonts w:eastAsia="MS Mincho"/>
          <w:bCs w:val="0"/>
          <w:i w:val="0"/>
          <w:lang w:eastAsia="ja-JP"/>
        </w:rPr>
        <w:commentReference w:id="34"/>
      </w:r>
    </w:p>
    <w:p w14:paraId="5E3CCBE6" w14:textId="77777777" w:rsidR="00BE7A66" w:rsidRPr="009E476C" w:rsidRDefault="00BE7A66" w:rsidP="00BE7A66">
      <w:pPr>
        <w:spacing w:line="480" w:lineRule="auto"/>
        <w:jc w:val="both"/>
        <w:rPr>
          <w:lang w:val="en-US"/>
        </w:rPr>
      </w:pPr>
    </w:p>
    <w:p w14:paraId="5D672C31" w14:textId="77777777" w:rsidR="00BE7A66" w:rsidRPr="009E476C" w:rsidRDefault="004F1EDB" w:rsidP="00BE7A66">
      <w:pPr>
        <w:spacing w:line="480" w:lineRule="auto"/>
        <w:jc w:val="both"/>
        <w:rPr>
          <w:lang w:val="en-US"/>
        </w:rPr>
      </w:pPr>
      <w:r w:rsidRPr="009E476C">
        <w:rPr>
          <w:lang w:val="en-US"/>
        </w:rPr>
        <w:object w:dxaOrig="6795" w:dyaOrig="6150" w14:anchorId="376A9564">
          <v:shape id="_x0000_i1029" type="#_x0000_t75" style="width:213pt;height:195pt" o:ole="">
            <v:imagedata r:id="rId26" o:title=""/>
          </v:shape>
          <o:OLEObject Type="Embed" ProgID="KGraph_Plot" ShapeID="_x0000_i1029" DrawAspect="Content" ObjectID="_1821614197" r:id="rId27"/>
        </w:object>
      </w:r>
      <w:r w:rsidRPr="009E476C">
        <w:rPr>
          <w:lang w:val="en-US"/>
        </w:rPr>
        <w:object w:dxaOrig="4320" w:dyaOrig="3920" w14:anchorId="0EF1F72C">
          <v:shape id="_x0000_i1030" type="#_x0000_t75" style="width:207.75pt;height:187.5pt" o:ole="">
            <v:imagedata r:id="rId28" o:title=""/>
          </v:shape>
          <o:OLEObject Type="Embed" ProgID="KGraph_Plot" ShapeID="_x0000_i1030" DrawAspect="Content" ObjectID="_1821614198" r:id="rId29"/>
        </w:object>
      </w:r>
    </w:p>
    <w:p w14:paraId="5A173462" w14:textId="77777777" w:rsidR="00BE7A66" w:rsidRPr="009E476C" w:rsidRDefault="00BE7A66" w:rsidP="00BE7A66">
      <w:pPr>
        <w:pStyle w:val="Caption"/>
        <w:rPr>
          <w:b/>
        </w:rPr>
      </w:pPr>
      <w:bookmarkStart w:id="35" w:name="_Ref309778584"/>
      <w:r w:rsidRPr="009E476C">
        <w:t xml:space="preserve">Figure </w:t>
      </w:r>
      <w:fldSimple w:instr=" SEQ Figure \* ARABIC ">
        <w:r w:rsidR="00EB0F92">
          <w:rPr>
            <w:noProof/>
          </w:rPr>
          <w:t>4</w:t>
        </w:r>
      </w:fldSimple>
      <w:bookmarkEnd w:id="35"/>
      <w:r w:rsidRPr="009E476C">
        <w:t>:</w:t>
      </w:r>
      <w:r w:rsidRPr="009E476C">
        <w:rPr>
          <w:b/>
        </w:rPr>
        <w:t xml:space="preserve">  </w:t>
      </w:r>
      <w:r w:rsidRPr="009E476C">
        <w:rPr>
          <w:i w:val="0"/>
        </w:rPr>
        <w:t>Storage modulus as a function of temperature for polyurethane films with different amounts of HEA</w:t>
      </w:r>
    </w:p>
    <w:p w14:paraId="4741729C" w14:textId="77777777" w:rsidR="00BE7A66" w:rsidRPr="009E476C" w:rsidRDefault="008470E8" w:rsidP="00BE7A66">
      <w:pPr>
        <w:spacing w:line="480" w:lineRule="auto"/>
        <w:jc w:val="both"/>
        <w:rPr>
          <w:lang w:val="en-US"/>
        </w:rPr>
      </w:pPr>
      <w:r w:rsidRPr="009E476C">
        <w:rPr>
          <w:lang w:val="en-US"/>
        </w:rPr>
        <w:object w:dxaOrig="6840" w:dyaOrig="6150" w14:anchorId="73A3FE4A">
          <v:shape id="_x0000_i1031" type="#_x0000_t75" style="width:3in;height:195pt" o:ole="">
            <v:imagedata r:id="rId30" o:title=""/>
          </v:shape>
          <o:OLEObject Type="Embed" ProgID="KGraph_Plot" ShapeID="_x0000_i1031" DrawAspect="Content" ObjectID="_1821614199" r:id="rId31"/>
        </w:object>
      </w:r>
      <w:r w:rsidRPr="009E476C">
        <w:rPr>
          <w:lang w:val="en-US"/>
        </w:rPr>
        <w:object w:dxaOrig="4320" w:dyaOrig="3920" w14:anchorId="755F5CA2">
          <v:shape id="_x0000_i1032" type="#_x0000_t75" style="width:213.75pt;height:194.25pt" o:ole="">
            <v:imagedata r:id="rId32" o:title=""/>
          </v:shape>
          <o:OLEObject Type="Embed" ProgID="KGraph_Plot" ShapeID="_x0000_i1032" DrawAspect="Content" ObjectID="_1821614200" r:id="rId33"/>
        </w:object>
      </w:r>
    </w:p>
    <w:p w14:paraId="34D6B0CD" w14:textId="77777777" w:rsidR="00BE7A66" w:rsidRPr="009E476C" w:rsidRDefault="00BE7A66" w:rsidP="00BE7A66">
      <w:pPr>
        <w:pStyle w:val="Caption"/>
        <w:rPr>
          <w:b/>
        </w:rPr>
      </w:pPr>
      <w:bookmarkStart w:id="36" w:name="_Ref309778587"/>
      <w:r w:rsidRPr="009E476C">
        <w:t xml:space="preserve">Figure </w:t>
      </w:r>
      <w:fldSimple w:instr=" SEQ Figure \* ARABIC ">
        <w:r w:rsidR="00EB0F92">
          <w:rPr>
            <w:noProof/>
          </w:rPr>
          <w:t>5</w:t>
        </w:r>
      </w:fldSimple>
      <w:bookmarkEnd w:id="36"/>
      <w:r w:rsidRPr="009E476C">
        <w:t xml:space="preserve">:  </w:t>
      </w:r>
      <w:r w:rsidRPr="009E476C">
        <w:rPr>
          <w:i w:val="0"/>
        </w:rPr>
        <w:t>Storage modulus as a function of temperature for grafted hybrid latex films with different amounts of HEA</w:t>
      </w:r>
    </w:p>
    <w:p w14:paraId="2B49720E" w14:textId="77777777" w:rsidR="00192C1F" w:rsidRPr="009E476C" w:rsidRDefault="00192C1F" w:rsidP="009D0F25">
      <w:pPr>
        <w:spacing w:line="480" w:lineRule="auto"/>
        <w:rPr>
          <w:lang w:val="en-US"/>
        </w:rPr>
      </w:pPr>
    </w:p>
    <w:p w14:paraId="3BA944CC" w14:textId="77777777" w:rsidR="00BE7A66" w:rsidRPr="009E476C" w:rsidRDefault="00BE7A66" w:rsidP="00BE7A66">
      <w:pPr>
        <w:pStyle w:val="Caption"/>
        <w:keepNext/>
        <w:tabs>
          <w:tab w:val="left" w:pos="1800"/>
        </w:tabs>
        <w:rPr>
          <w:i w:val="0"/>
        </w:rPr>
      </w:pPr>
      <w:bookmarkStart w:id="37" w:name="_Ref319598003"/>
      <w:r w:rsidRPr="009E476C">
        <w:t xml:space="preserve">Table </w:t>
      </w:r>
      <w:fldSimple w:instr=" SEQ Table \* ARABIC ">
        <w:r w:rsidR="00EB0F92">
          <w:rPr>
            <w:noProof/>
          </w:rPr>
          <w:t>4</w:t>
        </w:r>
      </w:fldSimple>
      <w:bookmarkEnd w:id="37"/>
      <w:r w:rsidRPr="009E476C">
        <w:rPr>
          <w:i w:val="0"/>
        </w:rPr>
        <w:t>: Summary of Thermal Properties</w:t>
      </w:r>
    </w:p>
    <w:p w14:paraId="67C12B69" w14:textId="77777777" w:rsidR="00BE7A66" w:rsidRPr="009E476C" w:rsidRDefault="00BE7A66" w:rsidP="00BE7A66">
      <w:pPr>
        <w:rPr>
          <w:lang w:val="en-US" w:eastAsia="ko-KR"/>
        </w:rPr>
      </w:pPr>
    </w:p>
    <w:tbl>
      <w:tblPr>
        <w:tblW w:w="7680" w:type="dxa"/>
        <w:tblInd w:w="93" w:type="dxa"/>
        <w:tblLook w:val="04A0" w:firstRow="1" w:lastRow="0" w:firstColumn="1" w:lastColumn="0" w:noHBand="0" w:noVBand="1"/>
      </w:tblPr>
      <w:tblGrid>
        <w:gridCol w:w="960"/>
        <w:gridCol w:w="1600"/>
        <w:gridCol w:w="1600"/>
        <w:gridCol w:w="1600"/>
        <w:gridCol w:w="960"/>
        <w:gridCol w:w="960"/>
      </w:tblGrid>
      <w:tr w:rsidR="00926B22" w:rsidRPr="009E476C" w14:paraId="0AE8CEC2" w14:textId="77777777">
        <w:trPr>
          <w:trHeight w:val="360"/>
        </w:trPr>
        <w:tc>
          <w:tcPr>
            <w:tcW w:w="960" w:type="dxa"/>
            <w:tcBorders>
              <w:top w:val="single" w:sz="4" w:space="0" w:color="auto"/>
              <w:left w:val="single" w:sz="4" w:space="0" w:color="auto"/>
              <w:bottom w:val="nil"/>
              <w:right w:val="nil"/>
            </w:tcBorders>
            <w:noWrap/>
            <w:vAlign w:val="center"/>
          </w:tcPr>
          <w:p w14:paraId="78AB4B29"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single" w:sz="4" w:space="0" w:color="auto"/>
              <w:left w:val="nil"/>
              <w:bottom w:val="nil"/>
              <w:right w:val="nil"/>
            </w:tcBorders>
            <w:noWrap/>
            <w:vAlign w:val="center"/>
          </w:tcPr>
          <w:p w14:paraId="5E6F52F0"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single" w:sz="4" w:space="0" w:color="auto"/>
              <w:left w:val="nil"/>
              <w:bottom w:val="nil"/>
              <w:right w:val="nil"/>
            </w:tcBorders>
            <w:noWrap/>
            <w:vAlign w:val="center"/>
          </w:tcPr>
          <w:p w14:paraId="6FCDA28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single" w:sz="4" w:space="0" w:color="auto"/>
              <w:left w:val="nil"/>
              <w:bottom w:val="nil"/>
              <w:right w:val="nil"/>
            </w:tcBorders>
            <w:noWrap/>
            <w:vAlign w:val="center"/>
          </w:tcPr>
          <w:p w14:paraId="3EE0A048"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920" w:type="dxa"/>
            <w:gridSpan w:val="2"/>
            <w:tcBorders>
              <w:top w:val="single" w:sz="4" w:space="0" w:color="auto"/>
              <w:left w:val="nil"/>
              <w:bottom w:val="single" w:sz="4" w:space="0" w:color="auto"/>
              <w:right w:val="single" w:sz="4" w:space="0" w:color="000000"/>
            </w:tcBorders>
            <w:noWrap/>
            <w:vAlign w:val="center"/>
          </w:tcPr>
          <w:p w14:paraId="4A71CD96"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TGA</w:t>
            </w:r>
          </w:p>
        </w:tc>
      </w:tr>
      <w:tr w:rsidR="00926B22" w:rsidRPr="009E476C" w14:paraId="7012F5DC" w14:textId="77777777">
        <w:trPr>
          <w:trHeight w:val="360"/>
        </w:trPr>
        <w:tc>
          <w:tcPr>
            <w:tcW w:w="960" w:type="dxa"/>
            <w:tcBorders>
              <w:top w:val="nil"/>
              <w:left w:val="single" w:sz="4" w:space="0" w:color="auto"/>
              <w:bottom w:val="nil"/>
              <w:right w:val="nil"/>
            </w:tcBorders>
            <w:noWrap/>
            <w:vAlign w:val="center"/>
          </w:tcPr>
          <w:p w14:paraId="2050A519"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nil"/>
              <w:right w:val="nil"/>
            </w:tcBorders>
            <w:noWrap/>
            <w:vAlign w:val="center"/>
          </w:tcPr>
          <w:p w14:paraId="50DA6189" w14:textId="77777777" w:rsidR="00BE7A66" w:rsidRPr="009E476C" w:rsidRDefault="00BE7A66" w:rsidP="009C622E">
            <w:pPr>
              <w:jc w:val="center"/>
              <w:rPr>
                <w:rFonts w:ascii="Arial" w:eastAsia="Times New Roman" w:hAnsi="Arial" w:cs="Arial"/>
                <w:sz w:val="20"/>
                <w:szCs w:val="20"/>
                <w:lang w:val="en-US" w:eastAsia="en-US"/>
              </w:rPr>
            </w:pPr>
          </w:p>
        </w:tc>
        <w:tc>
          <w:tcPr>
            <w:tcW w:w="1600" w:type="dxa"/>
            <w:tcBorders>
              <w:top w:val="nil"/>
              <w:left w:val="nil"/>
              <w:bottom w:val="nil"/>
              <w:right w:val="nil"/>
            </w:tcBorders>
            <w:noWrap/>
            <w:vAlign w:val="center"/>
          </w:tcPr>
          <w:p w14:paraId="64DC9A1C"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i/>
                <w:sz w:val="20"/>
                <w:szCs w:val="20"/>
                <w:lang w:val="en-US" w:eastAsia="en-US"/>
              </w:rPr>
              <w:t>T</w:t>
            </w:r>
            <w:r w:rsidRPr="009E476C">
              <w:rPr>
                <w:rFonts w:ascii="Arial" w:eastAsia="Times New Roman" w:hAnsi="Arial" w:cs="Arial"/>
                <w:sz w:val="20"/>
                <w:szCs w:val="20"/>
                <w:vertAlign w:val="subscript"/>
                <w:lang w:val="en-US" w:eastAsia="en-US"/>
              </w:rPr>
              <w:t>g</w:t>
            </w:r>
            <w:r w:rsidRPr="009E476C">
              <w:rPr>
                <w:rFonts w:ascii="Arial" w:eastAsia="Times New Roman" w:hAnsi="Arial" w:cs="Arial"/>
                <w:sz w:val="20"/>
                <w:szCs w:val="20"/>
                <w:lang w:val="en-US" w:eastAsia="en-US"/>
              </w:rPr>
              <w:t xml:space="preserve"> (DMA)</w:t>
            </w:r>
          </w:p>
        </w:tc>
        <w:tc>
          <w:tcPr>
            <w:tcW w:w="1600" w:type="dxa"/>
            <w:tcBorders>
              <w:top w:val="nil"/>
              <w:left w:val="nil"/>
              <w:bottom w:val="nil"/>
              <w:right w:val="nil"/>
            </w:tcBorders>
            <w:noWrap/>
            <w:vAlign w:val="center"/>
          </w:tcPr>
          <w:p w14:paraId="7E11201A"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i/>
                <w:sz w:val="20"/>
                <w:szCs w:val="20"/>
                <w:lang w:val="en-US" w:eastAsia="en-US"/>
              </w:rPr>
              <w:t>T</w:t>
            </w:r>
            <w:r w:rsidRPr="009E476C">
              <w:rPr>
                <w:rFonts w:ascii="Arial" w:eastAsia="Times New Roman" w:hAnsi="Arial" w:cs="Arial"/>
                <w:sz w:val="20"/>
                <w:szCs w:val="20"/>
                <w:vertAlign w:val="subscript"/>
                <w:lang w:val="en-US" w:eastAsia="en-US"/>
              </w:rPr>
              <w:t>g</w:t>
            </w:r>
            <w:r w:rsidRPr="009E476C">
              <w:rPr>
                <w:rFonts w:ascii="Arial" w:eastAsia="Times New Roman" w:hAnsi="Arial" w:cs="Arial"/>
                <w:sz w:val="20"/>
                <w:szCs w:val="20"/>
                <w:lang w:val="en-US" w:eastAsia="en-US"/>
              </w:rPr>
              <w:t xml:space="preserve"> (DSC)</w:t>
            </w:r>
          </w:p>
        </w:tc>
        <w:tc>
          <w:tcPr>
            <w:tcW w:w="960" w:type="dxa"/>
            <w:tcBorders>
              <w:top w:val="nil"/>
              <w:left w:val="nil"/>
              <w:bottom w:val="nil"/>
              <w:right w:val="nil"/>
            </w:tcBorders>
            <w:noWrap/>
            <w:vAlign w:val="center"/>
          </w:tcPr>
          <w:p w14:paraId="72096FEA"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i/>
                <w:sz w:val="20"/>
                <w:szCs w:val="20"/>
                <w:lang w:val="en-US" w:eastAsia="en-US"/>
              </w:rPr>
              <w:t>T</w:t>
            </w:r>
            <w:r w:rsidRPr="009E476C">
              <w:rPr>
                <w:rFonts w:ascii="Arial" w:eastAsia="Times New Roman" w:hAnsi="Arial" w:cs="Arial"/>
                <w:sz w:val="20"/>
                <w:szCs w:val="20"/>
                <w:vertAlign w:val="subscript"/>
                <w:lang w:val="en-US" w:eastAsia="en-US"/>
              </w:rPr>
              <w:t>5</w:t>
            </w:r>
          </w:p>
        </w:tc>
        <w:tc>
          <w:tcPr>
            <w:tcW w:w="960" w:type="dxa"/>
            <w:tcBorders>
              <w:top w:val="nil"/>
              <w:left w:val="nil"/>
              <w:bottom w:val="nil"/>
              <w:right w:val="single" w:sz="4" w:space="0" w:color="auto"/>
            </w:tcBorders>
            <w:noWrap/>
            <w:vAlign w:val="center"/>
          </w:tcPr>
          <w:p w14:paraId="6F17688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i/>
                <w:sz w:val="20"/>
                <w:szCs w:val="20"/>
                <w:lang w:val="en-US" w:eastAsia="en-US"/>
              </w:rPr>
              <w:t>T</w:t>
            </w:r>
            <w:r w:rsidRPr="009E476C">
              <w:rPr>
                <w:rFonts w:ascii="Arial" w:eastAsia="Times New Roman" w:hAnsi="Arial" w:cs="Arial"/>
                <w:sz w:val="20"/>
                <w:szCs w:val="20"/>
                <w:vertAlign w:val="subscript"/>
                <w:lang w:val="en-US" w:eastAsia="en-US"/>
              </w:rPr>
              <w:t>50</w:t>
            </w:r>
          </w:p>
        </w:tc>
      </w:tr>
      <w:tr w:rsidR="00926B22" w:rsidRPr="009E476C" w14:paraId="7CAB1AA4" w14:textId="77777777">
        <w:trPr>
          <w:trHeight w:val="360"/>
        </w:trPr>
        <w:tc>
          <w:tcPr>
            <w:tcW w:w="960" w:type="dxa"/>
            <w:tcBorders>
              <w:top w:val="nil"/>
              <w:left w:val="single" w:sz="4" w:space="0" w:color="auto"/>
              <w:bottom w:val="nil"/>
              <w:right w:val="nil"/>
            </w:tcBorders>
            <w:noWrap/>
            <w:vAlign w:val="center"/>
          </w:tcPr>
          <w:p w14:paraId="226EF6E1"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nil"/>
              <w:right w:val="nil"/>
            </w:tcBorders>
            <w:noWrap/>
            <w:vAlign w:val="center"/>
          </w:tcPr>
          <w:p w14:paraId="1601D641"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HEA Molar Ratio</w:t>
            </w:r>
          </w:p>
        </w:tc>
        <w:tc>
          <w:tcPr>
            <w:tcW w:w="1600" w:type="dxa"/>
            <w:tcBorders>
              <w:top w:val="nil"/>
              <w:left w:val="nil"/>
              <w:bottom w:val="nil"/>
              <w:right w:val="nil"/>
            </w:tcBorders>
            <w:vAlign w:val="center"/>
          </w:tcPr>
          <w:p w14:paraId="5F853E26"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xml:space="preserve">(°C) </w:t>
            </w:r>
          </w:p>
        </w:tc>
        <w:tc>
          <w:tcPr>
            <w:tcW w:w="1600" w:type="dxa"/>
            <w:tcBorders>
              <w:top w:val="nil"/>
              <w:left w:val="nil"/>
              <w:bottom w:val="nil"/>
              <w:right w:val="nil"/>
            </w:tcBorders>
            <w:vAlign w:val="center"/>
          </w:tcPr>
          <w:p w14:paraId="15AE1D09"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xml:space="preserve">(°C) </w:t>
            </w:r>
          </w:p>
        </w:tc>
        <w:tc>
          <w:tcPr>
            <w:tcW w:w="960" w:type="dxa"/>
            <w:tcBorders>
              <w:top w:val="nil"/>
              <w:left w:val="nil"/>
              <w:bottom w:val="nil"/>
              <w:right w:val="nil"/>
            </w:tcBorders>
            <w:vAlign w:val="center"/>
          </w:tcPr>
          <w:p w14:paraId="539CA4F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xml:space="preserve">(°C) </w:t>
            </w:r>
          </w:p>
        </w:tc>
        <w:tc>
          <w:tcPr>
            <w:tcW w:w="960" w:type="dxa"/>
            <w:tcBorders>
              <w:top w:val="nil"/>
              <w:left w:val="nil"/>
              <w:bottom w:val="nil"/>
              <w:right w:val="single" w:sz="4" w:space="0" w:color="auto"/>
            </w:tcBorders>
            <w:vAlign w:val="center"/>
          </w:tcPr>
          <w:p w14:paraId="3B7117C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xml:space="preserve">(°C) </w:t>
            </w:r>
          </w:p>
        </w:tc>
      </w:tr>
      <w:tr w:rsidR="00926B22" w:rsidRPr="009E476C" w14:paraId="65E9AC3E" w14:textId="77777777">
        <w:trPr>
          <w:trHeight w:val="120"/>
        </w:trPr>
        <w:tc>
          <w:tcPr>
            <w:tcW w:w="960" w:type="dxa"/>
            <w:tcBorders>
              <w:top w:val="nil"/>
              <w:left w:val="single" w:sz="4" w:space="0" w:color="auto"/>
              <w:bottom w:val="single" w:sz="4" w:space="0" w:color="auto"/>
              <w:right w:val="nil"/>
            </w:tcBorders>
            <w:noWrap/>
            <w:vAlign w:val="center"/>
          </w:tcPr>
          <w:p w14:paraId="4B29F97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single" w:sz="4" w:space="0" w:color="auto"/>
              <w:right w:val="nil"/>
            </w:tcBorders>
            <w:noWrap/>
            <w:vAlign w:val="center"/>
          </w:tcPr>
          <w:p w14:paraId="2455309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single" w:sz="4" w:space="0" w:color="auto"/>
              <w:right w:val="nil"/>
            </w:tcBorders>
            <w:noWrap/>
            <w:vAlign w:val="center"/>
          </w:tcPr>
          <w:p w14:paraId="7336C8B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single" w:sz="4" w:space="0" w:color="auto"/>
              <w:right w:val="nil"/>
            </w:tcBorders>
            <w:noWrap/>
            <w:vAlign w:val="center"/>
          </w:tcPr>
          <w:p w14:paraId="17BEA125"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960" w:type="dxa"/>
            <w:tcBorders>
              <w:top w:val="nil"/>
              <w:left w:val="nil"/>
              <w:bottom w:val="single" w:sz="4" w:space="0" w:color="auto"/>
              <w:right w:val="nil"/>
            </w:tcBorders>
            <w:noWrap/>
            <w:vAlign w:val="center"/>
          </w:tcPr>
          <w:p w14:paraId="0738D6BF"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960" w:type="dxa"/>
            <w:tcBorders>
              <w:top w:val="nil"/>
              <w:left w:val="nil"/>
              <w:bottom w:val="single" w:sz="4" w:space="0" w:color="auto"/>
              <w:right w:val="single" w:sz="4" w:space="0" w:color="auto"/>
            </w:tcBorders>
            <w:noWrap/>
            <w:vAlign w:val="center"/>
          </w:tcPr>
          <w:p w14:paraId="2A9309BF"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r>
      <w:tr w:rsidR="00926B22" w:rsidRPr="009E476C" w14:paraId="6024505C" w14:textId="77777777">
        <w:trPr>
          <w:trHeight w:val="360"/>
        </w:trPr>
        <w:tc>
          <w:tcPr>
            <w:tcW w:w="960" w:type="dxa"/>
            <w:vMerge w:val="restart"/>
            <w:tcBorders>
              <w:top w:val="nil"/>
              <w:left w:val="single" w:sz="4" w:space="0" w:color="auto"/>
              <w:bottom w:val="nil"/>
              <w:right w:val="single" w:sz="4" w:space="0" w:color="auto"/>
            </w:tcBorders>
            <w:noWrap/>
            <w:vAlign w:val="center"/>
          </w:tcPr>
          <w:p w14:paraId="5081A7C8"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PU</w:t>
            </w:r>
          </w:p>
        </w:tc>
        <w:tc>
          <w:tcPr>
            <w:tcW w:w="1600" w:type="dxa"/>
            <w:tcBorders>
              <w:top w:val="nil"/>
              <w:left w:val="nil"/>
              <w:bottom w:val="nil"/>
              <w:right w:val="nil"/>
            </w:tcBorders>
            <w:noWrap/>
            <w:vAlign w:val="center"/>
          </w:tcPr>
          <w:p w14:paraId="190E74A8"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0.00</w:t>
            </w:r>
          </w:p>
        </w:tc>
        <w:tc>
          <w:tcPr>
            <w:tcW w:w="1600" w:type="dxa"/>
            <w:tcBorders>
              <w:top w:val="nil"/>
              <w:left w:val="nil"/>
              <w:bottom w:val="nil"/>
              <w:right w:val="nil"/>
            </w:tcBorders>
            <w:noWrap/>
            <w:vAlign w:val="center"/>
          </w:tcPr>
          <w:p w14:paraId="5A9E1211"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6.28</w:t>
            </w:r>
          </w:p>
        </w:tc>
        <w:tc>
          <w:tcPr>
            <w:tcW w:w="1600" w:type="dxa"/>
            <w:tcBorders>
              <w:top w:val="nil"/>
              <w:left w:val="nil"/>
              <w:bottom w:val="nil"/>
              <w:right w:val="nil"/>
            </w:tcBorders>
            <w:noWrap/>
            <w:vAlign w:val="center"/>
          </w:tcPr>
          <w:p w14:paraId="7D28097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-18.60</w:t>
            </w:r>
          </w:p>
        </w:tc>
        <w:tc>
          <w:tcPr>
            <w:tcW w:w="960" w:type="dxa"/>
            <w:tcBorders>
              <w:top w:val="nil"/>
              <w:left w:val="nil"/>
              <w:bottom w:val="nil"/>
              <w:right w:val="nil"/>
            </w:tcBorders>
            <w:noWrap/>
            <w:vAlign w:val="center"/>
          </w:tcPr>
          <w:p w14:paraId="0400EF28"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232</w:t>
            </w:r>
          </w:p>
        </w:tc>
        <w:tc>
          <w:tcPr>
            <w:tcW w:w="960" w:type="dxa"/>
            <w:tcBorders>
              <w:top w:val="nil"/>
              <w:left w:val="nil"/>
              <w:bottom w:val="nil"/>
              <w:right w:val="single" w:sz="4" w:space="0" w:color="auto"/>
            </w:tcBorders>
            <w:noWrap/>
            <w:vAlign w:val="center"/>
          </w:tcPr>
          <w:p w14:paraId="32E396F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373</w:t>
            </w:r>
          </w:p>
        </w:tc>
      </w:tr>
      <w:tr w:rsidR="00926B22" w:rsidRPr="009E476C" w14:paraId="3A248A29" w14:textId="77777777">
        <w:trPr>
          <w:trHeight w:val="360"/>
        </w:trPr>
        <w:tc>
          <w:tcPr>
            <w:tcW w:w="960" w:type="dxa"/>
            <w:vMerge/>
            <w:tcBorders>
              <w:top w:val="nil"/>
              <w:left w:val="single" w:sz="4" w:space="0" w:color="auto"/>
              <w:bottom w:val="nil"/>
              <w:right w:val="single" w:sz="4" w:space="0" w:color="auto"/>
            </w:tcBorders>
            <w:vAlign w:val="center"/>
          </w:tcPr>
          <w:p w14:paraId="6C2BBB33" w14:textId="77777777" w:rsidR="00BE7A66" w:rsidRPr="009E476C" w:rsidRDefault="00BE7A66" w:rsidP="009C622E">
            <w:pPr>
              <w:rPr>
                <w:rFonts w:ascii="Arial" w:eastAsia="Times New Roman" w:hAnsi="Arial" w:cs="Arial"/>
                <w:sz w:val="20"/>
                <w:szCs w:val="20"/>
                <w:lang w:val="en-US" w:eastAsia="en-US"/>
              </w:rPr>
            </w:pPr>
          </w:p>
        </w:tc>
        <w:tc>
          <w:tcPr>
            <w:tcW w:w="1600" w:type="dxa"/>
            <w:tcBorders>
              <w:top w:val="nil"/>
              <w:left w:val="nil"/>
              <w:bottom w:val="nil"/>
              <w:right w:val="nil"/>
            </w:tcBorders>
            <w:noWrap/>
            <w:vAlign w:val="center"/>
          </w:tcPr>
          <w:p w14:paraId="64B9954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0.10</w:t>
            </w:r>
          </w:p>
        </w:tc>
        <w:tc>
          <w:tcPr>
            <w:tcW w:w="1600" w:type="dxa"/>
            <w:tcBorders>
              <w:top w:val="nil"/>
              <w:left w:val="nil"/>
              <w:bottom w:val="nil"/>
              <w:right w:val="nil"/>
            </w:tcBorders>
            <w:noWrap/>
            <w:vAlign w:val="center"/>
          </w:tcPr>
          <w:p w14:paraId="3EA19BE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4.88</w:t>
            </w:r>
          </w:p>
        </w:tc>
        <w:tc>
          <w:tcPr>
            <w:tcW w:w="1600" w:type="dxa"/>
            <w:tcBorders>
              <w:top w:val="nil"/>
              <w:left w:val="nil"/>
              <w:bottom w:val="nil"/>
              <w:right w:val="nil"/>
            </w:tcBorders>
            <w:noWrap/>
            <w:vAlign w:val="center"/>
          </w:tcPr>
          <w:p w14:paraId="58E64967"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-20.80</w:t>
            </w:r>
          </w:p>
        </w:tc>
        <w:tc>
          <w:tcPr>
            <w:tcW w:w="960" w:type="dxa"/>
            <w:tcBorders>
              <w:top w:val="nil"/>
              <w:left w:val="nil"/>
              <w:bottom w:val="nil"/>
              <w:right w:val="nil"/>
            </w:tcBorders>
            <w:noWrap/>
            <w:vAlign w:val="center"/>
          </w:tcPr>
          <w:p w14:paraId="159ACA83"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218</w:t>
            </w:r>
          </w:p>
        </w:tc>
        <w:tc>
          <w:tcPr>
            <w:tcW w:w="960" w:type="dxa"/>
            <w:tcBorders>
              <w:top w:val="nil"/>
              <w:left w:val="nil"/>
              <w:bottom w:val="nil"/>
              <w:right w:val="single" w:sz="4" w:space="0" w:color="auto"/>
            </w:tcBorders>
            <w:noWrap/>
            <w:vAlign w:val="center"/>
          </w:tcPr>
          <w:p w14:paraId="6E57D21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361</w:t>
            </w:r>
          </w:p>
        </w:tc>
      </w:tr>
      <w:tr w:rsidR="00926B22" w:rsidRPr="009E476C" w14:paraId="5FA90B6F" w14:textId="77777777">
        <w:trPr>
          <w:trHeight w:val="360"/>
        </w:trPr>
        <w:tc>
          <w:tcPr>
            <w:tcW w:w="960" w:type="dxa"/>
            <w:vMerge/>
            <w:tcBorders>
              <w:top w:val="nil"/>
              <w:left w:val="single" w:sz="4" w:space="0" w:color="auto"/>
              <w:bottom w:val="nil"/>
              <w:right w:val="single" w:sz="4" w:space="0" w:color="auto"/>
            </w:tcBorders>
            <w:vAlign w:val="center"/>
          </w:tcPr>
          <w:p w14:paraId="26D528D4" w14:textId="77777777" w:rsidR="00BE7A66" w:rsidRPr="009E476C" w:rsidRDefault="00BE7A66" w:rsidP="009C622E">
            <w:pPr>
              <w:rPr>
                <w:rFonts w:ascii="Arial" w:eastAsia="Times New Roman" w:hAnsi="Arial" w:cs="Arial"/>
                <w:sz w:val="20"/>
                <w:szCs w:val="20"/>
                <w:lang w:val="en-US" w:eastAsia="en-US"/>
              </w:rPr>
            </w:pPr>
          </w:p>
        </w:tc>
        <w:tc>
          <w:tcPr>
            <w:tcW w:w="1600" w:type="dxa"/>
            <w:tcBorders>
              <w:top w:val="nil"/>
              <w:left w:val="nil"/>
              <w:bottom w:val="nil"/>
              <w:right w:val="nil"/>
            </w:tcBorders>
            <w:noWrap/>
            <w:vAlign w:val="center"/>
          </w:tcPr>
          <w:p w14:paraId="5A8C1000"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0.20</w:t>
            </w:r>
          </w:p>
        </w:tc>
        <w:tc>
          <w:tcPr>
            <w:tcW w:w="1600" w:type="dxa"/>
            <w:tcBorders>
              <w:top w:val="nil"/>
              <w:left w:val="nil"/>
              <w:bottom w:val="nil"/>
              <w:right w:val="nil"/>
            </w:tcBorders>
            <w:noWrap/>
            <w:vAlign w:val="center"/>
          </w:tcPr>
          <w:p w14:paraId="4A4EB8A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3.80</w:t>
            </w:r>
          </w:p>
        </w:tc>
        <w:tc>
          <w:tcPr>
            <w:tcW w:w="1600" w:type="dxa"/>
            <w:tcBorders>
              <w:top w:val="nil"/>
              <w:left w:val="nil"/>
              <w:bottom w:val="nil"/>
              <w:right w:val="nil"/>
            </w:tcBorders>
            <w:noWrap/>
            <w:vAlign w:val="center"/>
          </w:tcPr>
          <w:p w14:paraId="490F952C"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-21.70</w:t>
            </w:r>
          </w:p>
        </w:tc>
        <w:tc>
          <w:tcPr>
            <w:tcW w:w="960" w:type="dxa"/>
            <w:tcBorders>
              <w:top w:val="nil"/>
              <w:left w:val="nil"/>
              <w:bottom w:val="nil"/>
              <w:right w:val="nil"/>
            </w:tcBorders>
            <w:noWrap/>
            <w:vAlign w:val="center"/>
          </w:tcPr>
          <w:p w14:paraId="75DA8808"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220</w:t>
            </w:r>
          </w:p>
        </w:tc>
        <w:tc>
          <w:tcPr>
            <w:tcW w:w="960" w:type="dxa"/>
            <w:tcBorders>
              <w:top w:val="nil"/>
              <w:left w:val="nil"/>
              <w:bottom w:val="nil"/>
              <w:right w:val="single" w:sz="4" w:space="0" w:color="auto"/>
            </w:tcBorders>
            <w:noWrap/>
            <w:vAlign w:val="center"/>
          </w:tcPr>
          <w:p w14:paraId="5BA18CF2"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359</w:t>
            </w:r>
          </w:p>
        </w:tc>
      </w:tr>
      <w:tr w:rsidR="00926B22" w:rsidRPr="009E476C" w14:paraId="5DBFE1AA" w14:textId="77777777">
        <w:trPr>
          <w:trHeight w:val="264"/>
        </w:trPr>
        <w:tc>
          <w:tcPr>
            <w:tcW w:w="960" w:type="dxa"/>
            <w:vMerge/>
            <w:tcBorders>
              <w:top w:val="nil"/>
              <w:left w:val="single" w:sz="4" w:space="0" w:color="auto"/>
              <w:bottom w:val="nil"/>
              <w:right w:val="single" w:sz="4" w:space="0" w:color="auto"/>
            </w:tcBorders>
            <w:vAlign w:val="center"/>
          </w:tcPr>
          <w:p w14:paraId="73289443" w14:textId="77777777" w:rsidR="00BE7A66" w:rsidRPr="009E476C" w:rsidRDefault="00BE7A66" w:rsidP="009C622E">
            <w:pPr>
              <w:rPr>
                <w:rFonts w:ascii="Arial" w:eastAsia="Times New Roman" w:hAnsi="Arial" w:cs="Arial"/>
                <w:sz w:val="20"/>
                <w:szCs w:val="20"/>
                <w:lang w:val="en-US" w:eastAsia="en-US"/>
              </w:rPr>
            </w:pPr>
          </w:p>
        </w:tc>
        <w:tc>
          <w:tcPr>
            <w:tcW w:w="1600" w:type="dxa"/>
            <w:tcBorders>
              <w:top w:val="nil"/>
              <w:left w:val="nil"/>
              <w:bottom w:val="nil"/>
              <w:right w:val="nil"/>
            </w:tcBorders>
            <w:noWrap/>
            <w:vAlign w:val="center"/>
          </w:tcPr>
          <w:p w14:paraId="76CCC09A"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0.30</w:t>
            </w:r>
          </w:p>
        </w:tc>
        <w:tc>
          <w:tcPr>
            <w:tcW w:w="1600" w:type="dxa"/>
            <w:tcBorders>
              <w:top w:val="nil"/>
              <w:left w:val="nil"/>
              <w:bottom w:val="nil"/>
              <w:right w:val="nil"/>
            </w:tcBorders>
            <w:noWrap/>
            <w:vAlign w:val="center"/>
          </w:tcPr>
          <w:p w14:paraId="2805D44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11.46</w:t>
            </w:r>
          </w:p>
        </w:tc>
        <w:tc>
          <w:tcPr>
            <w:tcW w:w="1600" w:type="dxa"/>
            <w:tcBorders>
              <w:top w:val="nil"/>
              <w:left w:val="nil"/>
              <w:bottom w:val="nil"/>
              <w:right w:val="nil"/>
            </w:tcBorders>
            <w:noWrap/>
            <w:vAlign w:val="center"/>
          </w:tcPr>
          <w:p w14:paraId="02AE474C"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-19.60</w:t>
            </w:r>
          </w:p>
        </w:tc>
        <w:tc>
          <w:tcPr>
            <w:tcW w:w="960" w:type="dxa"/>
            <w:tcBorders>
              <w:top w:val="nil"/>
              <w:left w:val="nil"/>
              <w:bottom w:val="nil"/>
              <w:right w:val="nil"/>
            </w:tcBorders>
            <w:noWrap/>
            <w:vAlign w:val="center"/>
          </w:tcPr>
          <w:p w14:paraId="72F1E05C"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219</w:t>
            </w:r>
          </w:p>
        </w:tc>
        <w:tc>
          <w:tcPr>
            <w:tcW w:w="960" w:type="dxa"/>
            <w:tcBorders>
              <w:top w:val="nil"/>
              <w:left w:val="nil"/>
              <w:bottom w:val="nil"/>
              <w:right w:val="single" w:sz="4" w:space="0" w:color="auto"/>
            </w:tcBorders>
            <w:noWrap/>
            <w:vAlign w:val="center"/>
          </w:tcPr>
          <w:p w14:paraId="44391AA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357</w:t>
            </w:r>
          </w:p>
        </w:tc>
      </w:tr>
      <w:tr w:rsidR="00926B22" w:rsidRPr="009E476C" w14:paraId="64F5C9E0" w14:textId="77777777">
        <w:trPr>
          <w:trHeight w:val="120"/>
        </w:trPr>
        <w:tc>
          <w:tcPr>
            <w:tcW w:w="960" w:type="dxa"/>
            <w:tcBorders>
              <w:top w:val="nil"/>
              <w:left w:val="single" w:sz="4" w:space="0" w:color="auto"/>
              <w:bottom w:val="single" w:sz="4" w:space="0" w:color="auto"/>
              <w:right w:val="single" w:sz="4" w:space="0" w:color="auto"/>
            </w:tcBorders>
            <w:noWrap/>
            <w:vAlign w:val="center"/>
          </w:tcPr>
          <w:p w14:paraId="254119AA"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single" w:sz="4" w:space="0" w:color="auto"/>
              <w:right w:val="nil"/>
            </w:tcBorders>
            <w:noWrap/>
            <w:vAlign w:val="center"/>
          </w:tcPr>
          <w:p w14:paraId="4D825F9B"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single" w:sz="4" w:space="0" w:color="auto"/>
              <w:right w:val="nil"/>
            </w:tcBorders>
            <w:noWrap/>
            <w:vAlign w:val="center"/>
          </w:tcPr>
          <w:p w14:paraId="1D9A96C7"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1600" w:type="dxa"/>
            <w:tcBorders>
              <w:top w:val="nil"/>
              <w:left w:val="nil"/>
              <w:bottom w:val="single" w:sz="4" w:space="0" w:color="auto"/>
              <w:right w:val="nil"/>
            </w:tcBorders>
            <w:noWrap/>
            <w:vAlign w:val="center"/>
          </w:tcPr>
          <w:p w14:paraId="4E96FF1F"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960" w:type="dxa"/>
            <w:tcBorders>
              <w:top w:val="nil"/>
              <w:left w:val="nil"/>
              <w:bottom w:val="single" w:sz="4" w:space="0" w:color="auto"/>
              <w:right w:val="nil"/>
            </w:tcBorders>
            <w:noWrap/>
            <w:vAlign w:val="center"/>
          </w:tcPr>
          <w:p w14:paraId="11C63642"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c>
          <w:tcPr>
            <w:tcW w:w="960" w:type="dxa"/>
            <w:tcBorders>
              <w:top w:val="nil"/>
              <w:left w:val="nil"/>
              <w:bottom w:val="single" w:sz="4" w:space="0" w:color="auto"/>
              <w:right w:val="single" w:sz="4" w:space="0" w:color="auto"/>
            </w:tcBorders>
            <w:noWrap/>
            <w:vAlign w:val="center"/>
          </w:tcPr>
          <w:p w14:paraId="7C1C4E53"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 </w:t>
            </w:r>
          </w:p>
        </w:tc>
      </w:tr>
      <w:tr w:rsidR="00926B22" w:rsidRPr="009E476C" w14:paraId="78D9C790" w14:textId="77777777">
        <w:trPr>
          <w:trHeight w:val="360"/>
        </w:trPr>
        <w:tc>
          <w:tcPr>
            <w:tcW w:w="960" w:type="dxa"/>
            <w:vMerge w:val="restart"/>
            <w:tcBorders>
              <w:top w:val="nil"/>
              <w:left w:val="single" w:sz="4" w:space="0" w:color="auto"/>
              <w:bottom w:val="single" w:sz="4" w:space="0" w:color="000000"/>
              <w:right w:val="single" w:sz="4" w:space="0" w:color="auto"/>
            </w:tcBorders>
            <w:noWrap/>
            <w:vAlign w:val="center"/>
          </w:tcPr>
          <w:p w14:paraId="444E7CC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GHL</w:t>
            </w:r>
          </w:p>
        </w:tc>
        <w:tc>
          <w:tcPr>
            <w:tcW w:w="1600" w:type="dxa"/>
            <w:tcBorders>
              <w:top w:val="nil"/>
              <w:left w:val="nil"/>
              <w:bottom w:val="nil"/>
              <w:right w:val="nil"/>
            </w:tcBorders>
            <w:noWrap/>
            <w:vAlign w:val="center"/>
          </w:tcPr>
          <w:p w14:paraId="1216A9E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0.00</w:t>
            </w:r>
          </w:p>
        </w:tc>
        <w:tc>
          <w:tcPr>
            <w:tcW w:w="1600" w:type="dxa"/>
            <w:tcBorders>
              <w:top w:val="nil"/>
              <w:left w:val="nil"/>
              <w:bottom w:val="nil"/>
              <w:right w:val="nil"/>
            </w:tcBorders>
            <w:noWrap/>
            <w:vAlign w:val="center"/>
          </w:tcPr>
          <w:p w14:paraId="0A81C0B1"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9.36</w:t>
            </w:r>
          </w:p>
        </w:tc>
        <w:tc>
          <w:tcPr>
            <w:tcW w:w="1600" w:type="dxa"/>
            <w:tcBorders>
              <w:top w:val="nil"/>
              <w:left w:val="nil"/>
              <w:bottom w:val="nil"/>
              <w:right w:val="nil"/>
            </w:tcBorders>
            <w:noWrap/>
            <w:vAlign w:val="center"/>
          </w:tcPr>
          <w:p w14:paraId="2ECA06B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-19.80</w:t>
            </w:r>
          </w:p>
        </w:tc>
        <w:tc>
          <w:tcPr>
            <w:tcW w:w="960" w:type="dxa"/>
            <w:tcBorders>
              <w:top w:val="nil"/>
              <w:left w:val="nil"/>
              <w:bottom w:val="nil"/>
              <w:right w:val="nil"/>
            </w:tcBorders>
            <w:noWrap/>
            <w:vAlign w:val="center"/>
          </w:tcPr>
          <w:p w14:paraId="17716298"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231</w:t>
            </w:r>
          </w:p>
        </w:tc>
        <w:tc>
          <w:tcPr>
            <w:tcW w:w="960" w:type="dxa"/>
            <w:tcBorders>
              <w:top w:val="nil"/>
              <w:left w:val="nil"/>
              <w:bottom w:val="nil"/>
              <w:right w:val="single" w:sz="4" w:space="0" w:color="auto"/>
            </w:tcBorders>
            <w:noWrap/>
            <w:vAlign w:val="center"/>
          </w:tcPr>
          <w:p w14:paraId="73E0243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391</w:t>
            </w:r>
          </w:p>
        </w:tc>
      </w:tr>
      <w:tr w:rsidR="00926B22" w:rsidRPr="009E476C" w14:paraId="15EE8B53" w14:textId="77777777">
        <w:trPr>
          <w:trHeight w:val="360"/>
        </w:trPr>
        <w:tc>
          <w:tcPr>
            <w:tcW w:w="960" w:type="dxa"/>
            <w:vMerge/>
            <w:tcBorders>
              <w:top w:val="nil"/>
              <w:left w:val="single" w:sz="4" w:space="0" w:color="auto"/>
              <w:bottom w:val="single" w:sz="4" w:space="0" w:color="000000"/>
              <w:right w:val="single" w:sz="4" w:space="0" w:color="auto"/>
            </w:tcBorders>
            <w:vAlign w:val="center"/>
          </w:tcPr>
          <w:p w14:paraId="55C9D613" w14:textId="77777777" w:rsidR="00BE7A66" w:rsidRPr="009E476C" w:rsidRDefault="00BE7A66" w:rsidP="009C622E">
            <w:pPr>
              <w:rPr>
                <w:rFonts w:ascii="Arial" w:eastAsia="Times New Roman" w:hAnsi="Arial" w:cs="Arial"/>
                <w:sz w:val="20"/>
                <w:szCs w:val="20"/>
                <w:lang w:val="en-US" w:eastAsia="en-US"/>
              </w:rPr>
            </w:pPr>
          </w:p>
        </w:tc>
        <w:tc>
          <w:tcPr>
            <w:tcW w:w="1600" w:type="dxa"/>
            <w:tcBorders>
              <w:top w:val="nil"/>
              <w:left w:val="nil"/>
              <w:bottom w:val="nil"/>
              <w:right w:val="nil"/>
            </w:tcBorders>
            <w:noWrap/>
            <w:vAlign w:val="center"/>
          </w:tcPr>
          <w:p w14:paraId="3B266CFF"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0.10</w:t>
            </w:r>
          </w:p>
        </w:tc>
        <w:tc>
          <w:tcPr>
            <w:tcW w:w="1600" w:type="dxa"/>
            <w:tcBorders>
              <w:top w:val="nil"/>
              <w:left w:val="nil"/>
              <w:bottom w:val="nil"/>
              <w:right w:val="nil"/>
            </w:tcBorders>
            <w:noWrap/>
            <w:vAlign w:val="center"/>
          </w:tcPr>
          <w:p w14:paraId="4C304129"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14.92</w:t>
            </w:r>
          </w:p>
        </w:tc>
        <w:tc>
          <w:tcPr>
            <w:tcW w:w="1600" w:type="dxa"/>
            <w:tcBorders>
              <w:top w:val="nil"/>
              <w:left w:val="nil"/>
              <w:bottom w:val="nil"/>
              <w:right w:val="nil"/>
            </w:tcBorders>
            <w:noWrap/>
            <w:vAlign w:val="center"/>
          </w:tcPr>
          <w:p w14:paraId="7240A985"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-16.10</w:t>
            </w:r>
          </w:p>
        </w:tc>
        <w:tc>
          <w:tcPr>
            <w:tcW w:w="960" w:type="dxa"/>
            <w:tcBorders>
              <w:top w:val="nil"/>
              <w:left w:val="nil"/>
              <w:bottom w:val="nil"/>
              <w:right w:val="nil"/>
            </w:tcBorders>
            <w:noWrap/>
            <w:vAlign w:val="center"/>
          </w:tcPr>
          <w:p w14:paraId="35B4352C"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228</w:t>
            </w:r>
          </w:p>
        </w:tc>
        <w:tc>
          <w:tcPr>
            <w:tcW w:w="960" w:type="dxa"/>
            <w:tcBorders>
              <w:top w:val="nil"/>
              <w:left w:val="nil"/>
              <w:bottom w:val="nil"/>
              <w:right w:val="single" w:sz="4" w:space="0" w:color="auto"/>
            </w:tcBorders>
            <w:noWrap/>
            <w:vAlign w:val="center"/>
          </w:tcPr>
          <w:p w14:paraId="5D68BB83"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392</w:t>
            </w:r>
          </w:p>
        </w:tc>
      </w:tr>
      <w:tr w:rsidR="00926B22" w:rsidRPr="009E476C" w14:paraId="463863AC" w14:textId="77777777">
        <w:trPr>
          <w:trHeight w:val="360"/>
        </w:trPr>
        <w:tc>
          <w:tcPr>
            <w:tcW w:w="960" w:type="dxa"/>
            <w:vMerge/>
            <w:tcBorders>
              <w:top w:val="nil"/>
              <w:left w:val="single" w:sz="4" w:space="0" w:color="auto"/>
              <w:bottom w:val="single" w:sz="4" w:space="0" w:color="000000"/>
              <w:right w:val="single" w:sz="4" w:space="0" w:color="auto"/>
            </w:tcBorders>
            <w:vAlign w:val="center"/>
          </w:tcPr>
          <w:p w14:paraId="7B63B6DB" w14:textId="77777777" w:rsidR="00BE7A66" w:rsidRPr="009E476C" w:rsidRDefault="00BE7A66" w:rsidP="009C622E">
            <w:pPr>
              <w:rPr>
                <w:rFonts w:ascii="Arial" w:eastAsia="Times New Roman" w:hAnsi="Arial" w:cs="Arial"/>
                <w:sz w:val="20"/>
                <w:szCs w:val="20"/>
                <w:lang w:val="en-US" w:eastAsia="en-US"/>
              </w:rPr>
            </w:pPr>
          </w:p>
        </w:tc>
        <w:tc>
          <w:tcPr>
            <w:tcW w:w="1600" w:type="dxa"/>
            <w:tcBorders>
              <w:top w:val="nil"/>
              <w:left w:val="nil"/>
              <w:bottom w:val="nil"/>
              <w:right w:val="nil"/>
            </w:tcBorders>
            <w:noWrap/>
            <w:vAlign w:val="center"/>
          </w:tcPr>
          <w:p w14:paraId="3B6AE93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0.20</w:t>
            </w:r>
          </w:p>
        </w:tc>
        <w:tc>
          <w:tcPr>
            <w:tcW w:w="1600" w:type="dxa"/>
            <w:tcBorders>
              <w:top w:val="nil"/>
              <w:left w:val="nil"/>
              <w:bottom w:val="nil"/>
              <w:right w:val="nil"/>
            </w:tcBorders>
            <w:noWrap/>
            <w:vAlign w:val="center"/>
          </w:tcPr>
          <w:p w14:paraId="0F82C8C4"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15.98</w:t>
            </w:r>
          </w:p>
        </w:tc>
        <w:tc>
          <w:tcPr>
            <w:tcW w:w="1600" w:type="dxa"/>
            <w:tcBorders>
              <w:top w:val="nil"/>
              <w:left w:val="nil"/>
              <w:bottom w:val="nil"/>
              <w:right w:val="nil"/>
            </w:tcBorders>
            <w:noWrap/>
            <w:vAlign w:val="center"/>
          </w:tcPr>
          <w:p w14:paraId="275CC77E"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-9.30</w:t>
            </w:r>
          </w:p>
        </w:tc>
        <w:tc>
          <w:tcPr>
            <w:tcW w:w="960" w:type="dxa"/>
            <w:tcBorders>
              <w:top w:val="nil"/>
              <w:left w:val="nil"/>
              <w:bottom w:val="nil"/>
              <w:right w:val="nil"/>
            </w:tcBorders>
            <w:noWrap/>
            <w:vAlign w:val="center"/>
          </w:tcPr>
          <w:p w14:paraId="2D5E00C5"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228</w:t>
            </w:r>
          </w:p>
        </w:tc>
        <w:tc>
          <w:tcPr>
            <w:tcW w:w="960" w:type="dxa"/>
            <w:tcBorders>
              <w:top w:val="nil"/>
              <w:left w:val="nil"/>
              <w:bottom w:val="nil"/>
              <w:right w:val="single" w:sz="4" w:space="0" w:color="auto"/>
            </w:tcBorders>
            <w:noWrap/>
            <w:vAlign w:val="center"/>
          </w:tcPr>
          <w:p w14:paraId="0A5050CC"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403</w:t>
            </w:r>
          </w:p>
        </w:tc>
      </w:tr>
      <w:tr w:rsidR="00926B22" w:rsidRPr="009E476C" w14:paraId="761C519F" w14:textId="77777777">
        <w:trPr>
          <w:trHeight w:val="360"/>
        </w:trPr>
        <w:tc>
          <w:tcPr>
            <w:tcW w:w="960" w:type="dxa"/>
            <w:vMerge/>
            <w:tcBorders>
              <w:top w:val="nil"/>
              <w:left w:val="single" w:sz="4" w:space="0" w:color="auto"/>
              <w:bottom w:val="single" w:sz="4" w:space="0" w:color="000000"/>
              <w:right w:val="single" w:sz="4" w:space="0" w:color="auto"/>
            </w:tcBorders>
            <w:vAlign w:val="center"/>
          </w:tcPr>
          <w:p w14:paraId="7C5494D9" w14:textId="77777777" w:rsidR="00BE7A66" w:rsidRPr="009E476C" w:rsidRDefault="00BE7A66" w:rsidP="009C622E">
            <w:pPr>
              <w:rPr>
                <w:rFonts w:ascii="Arial" w:eastAsia="Times New Roman" w:hAnsi="Arial" w:cs="Arial"/>
                <w:sz w:val="20"/>
                <w:szCs w:val="20"/>
                <w:lang w:val="en-US" w:eastAsia="en-US"/>
              </w:rPr>
            </w:pPr>
          </w:p>
        </w:tc>
        <w:tc>
          <w:tcPr>
            <w:tcW w:w="1600" w:type="dxa"/>
            <w:tcBorders>
              <w:top w:val="nil"/>
              <w:left w:val="nil"/>
              <w:bottom w:val="single" w:sz="4" w:space="0" w:color="auto"/>
              <w:right w:val="nil"/>
            </w:tcBorders>
            <w:noWrap/>
            <w:vAlign w:val="center"/>
          </w:tcPr>
          <w:p w14:paraId="53DF4117"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0.30</w:t>
            </w:r>
          </w:p>
        </w:tc>
        <w:tc>
          <w:tcPr>
            <w:tcW w:w="1600" w:type="dxa"/>
            <w:tcBorders>
              <w:top w:val="nil"/>
              <w:left w:val="nil"/>
              <w:bottom w:val="single" w:sz="4" w:space="0" w:color="auto"/>
              <w:right w:val="nil"/>
            </w:tcBorders>
            <w:noWrap/>
            <w:vAlign w:val="center"/>
          </w:tcPr>
          <w:p w14:paraId="36D0FDBA"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20.31</w:t>
            </w:r>
          </w:p>
        </w:tc>
        <w:tc>
          <w:tcPr>
            <w:tcW w:w="1600" w:type="dxa"/>
            <w:tcBorders>
              <w:top w:val="nil"/>
              <w:left w:val="nil"/>
              <w:bottom w:val="single" w:sz="4" w:space="0" w:color="auto"/>
              <w:right w:val="nil"/>
            </w:tcBorders>
            <w:noWrap/>
            <w:vAlign w:val="center"/>
          </w:tcPr>
          <w:p w14:paraId="0AA29167"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-4.80</w:t>
            </w:r>
          </w:p>
        </w:tc>
        <w:tc>
          <w:tcPr>
            <w:tcW w:w="960" w:type="dxa"/>
            <w:tcBorders>
              <w:top w:val="nil"/>
              <w:left w:val="nil"/>
              <w:bottom w:val="single" w:sz="4" w:space="0" w:color="auto"/>
              <w:right w:val="nil"/>
            </w:tcBorders>
            <w:noWrap/>
            <w:vAlign w:val="center"/>
          </w:tcPr>
          <w:p w14:paraId="19B0E52D"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224</w:t>
            </w:r>
          </w:p>
        </w:tc>
        <w:tc>
          <w:tcPr>
            <w:tcW w:w="960" w:type="dxa"/>
            <w:tcBorders>
              <w:top w:val="nil"/>
              <w:left w:val="nil"/>
              <w:bottom w:val="single" w:sz="4" w:space="0" w:color="auto"/>
              <w:right w:val="single" w:sz="4" w:space="0" w:color="auto"/>
            </w:tcBorders>
            <w:noWrap/>
            <w:vAlign w:val="center"/>
          </w:tcPr>
          <w:p w14:paraId="3254B123" w14:textId="77777777" w:rsidR="00BE7A66" w:rsidRPr="009E476C" w:rsidRDefault="00BE7A66" w:rsidP="009C622E">
            <w:pPr>
              <w:jc w:val="center"/>
              <w:rPr>
                <w:rFonts w:ascii="Arial" w:eastAsia="Times New Roman" w:hAnsi="Arial" w:cs="Arial"/>
                <w:sz w:val="20"/>
                <w:szCs w:val="20"/>
                <w:lang w:val="en-US" w:eastAsia="en-US"/>
              </w:rPr>
            </w:pPr>
            <w:r w:rsidRPr="009E476C">
              <w:rPr>
                <w:rFonts w:ascii="Arial" w:eastAsia="Times New Roman" w:hAnsi="Arial" w:cs="Arial"/>
                <w:sz w:val="20"/>
                <w:szCs w:val="20"/>
                <w:lang w:val="en-US" w:eastAsia="en-US"/>
              </w:rPr>
              <w:t>413</w:t>
            </w:r>
          </w:p>
        </w:tc>
      </w:tr>
    </w:tbl>
    <w:p w14:paraId="37742CA9" w14:textId="77777777" w:rsidR="00BE7A66" w:rsidRPr="009E476C" w:rsidRDefault="00BE7A66" w:rsidP="009D0F25">
      <w:pPr>
        <w:spacing w:line="480" w:lineRule="auto"/>
        <w:rPr>
          <w:lang w:val="en-US"/>
        </w:rPr>
      </w:pPr>
    </w:p>
    <w:p w14:paraId="7EE21872" w14:textId="77777777" w:rsidR="00C46A4A" w:rsidRPr="009E476C" w:rsidRDefault="00C46A4A" w:rsidP="00BF3303">
      <w:pPr>
        <w:rPr>
          <w:highlight w:val="yellow"/>
          <w:lang w:val="en-US"/>
        </w:rPr>
      </w:pPr>
    </w:p>
    <w:p w14:paraId="42D0D170" w14:textId="77777777" w:rsidR="00C46A4A" w:rsidRDefault="008B76B6" w:rsidP="00BF3303">
      <w:pPr>
        <w:rPr>
          <w:lang w:val="en-US"/>
        </w:rPr>
      </w:pPr>
      <w:r w:rsidRPr="009E476C">
        <w:rPr>
          <w:noProof/>
          <w:lang w:val="en-US" w:eastAsia="en-US"/>
        </w:rPr>
        <w:drawing>
          <wp:inline distT="0" distB="0" distL="0" distR="0" wp14:anchorId="4BF9D88B" wp14:editId="4AF52D74">
            <wp:extent cx="4170680" cy="382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0680" cy="3820160"/>
                    </a:xfrm>
                    <a:prstGeom prst="rect">
                      <a:avLst/>
                    </a:prstGeom>
                    <a:noFill/>
                    <a:ln>
                      <a:noFill/>
                    </a:ln>
                  </pic:spPr>
                </pic:pic>
              </a:graphicData>
            </a:graphic>
          </wp:inline>
        </w:drawing>
      </w:r>
    </w:p>
    <w:p w14:paraId="5FFF919F" w14:textId="77777777" w:rsidR="00ED24C8" w:rsidRDefault="00ED24C8" w:rsidP="00BF3303">
      <w:pPr>
        <w:rPr>
          <w:lang w:val="en-US"/>
        </w:rPr>
      </w:pPr>
    </w:p>
    <w:p w14:paraId="6A827C17" w14:textId="77777777" w:rsidR="00ED24C8" w:rsidRDefault="00ED24C8" w:rsidP="00BF3303">
      <w:pPr>
        <w:rPr>
          <w:lang w:val="en-US"/>
        </w:rPr>
      </w:pPr>
    </w:p>
    <w:p w14:paraId="2ADF7DCF" w14:textId="77777777" w:rsidR="00ED24C8" w:rsidRDefault="00ED24C8" w:rsidP="00BF3303">
      <w:pPr>
        <w:rPr>
          <w:lang w:val="en-US"/>
        </w:rPr>
      </w:pPr>
    </w:p>
    <w:p w14:paraId="5AEA46EA" w14:textId="77777777" w:rsidR="00ED24C8" w:rsidRDefault="00357634" w:rsidP="00BF3303">
      <w:pPr>
        <w:rPr>
          <w:lang w:val="en-US"/>
        </w:rPr>
      </w:pPr>
      <w:r w:rsidRPr="009E476C">
        <w:rPr>
          <w:i/>
          <w:lang w:val="en-US"/>
        </w:rPr>
        <w:t xml:space="preserve">Figure </w:t>
      </w:r>
      <w:r w:rsidRPr="009E476C">
        <w:rPr>
          <w:i/>
          <w:lang w:val="en-US"/>
        </w:rPr>
        <w:fldChar w:fldCharType="begin"/>
      </w:r>
      <w:r w:rsidRPr="009E476C">
        <w:rPr>
          <w:i/>
          <w:lang w:val="en-US"/>
        </w:rPr>
        <w:instrText xml:space="preserve"> SEQ Figure \* ARABIC </w:instrText>
      </w:r>
      <w:r w:rsidRPr="009E476C">
        <w:rPr>
          <w:i/>
          <w:lang w:val="en-US"/>
        </w:rPr>
        <w:fldChar w:fldCharType="separate"/>
      </w:r>
      <w:r w:rsidR="00EB0F92">
        <w:rPr>
          <w:i/>
          <w:noProof/>
          <w:lang w:val="en-US"/>
        </w:rPr>
        <w:t>6</w:t>
      </w:r>
      <w:r w:rsidRPr="009E476C">
        <w:rPr>
          <w:i/>
          <w:noProof/>
          <w:lang w:val="en-US"/>
        </w:rPr>
        <w:fldChar w:fldCharType="end"/>
      </w:r>
      <w:r w:rsidRPr="009E476C">
        <w:rPr>
          <w:i/>
          <w:noProof/>
          <w:lang w:val="en-US"/>
        </w:rPr>
        <w:t>:</w:t>
      </w:r>
      <w:r w:rsidRPr="009E476C">
        <w:rPr>
          <w:noProof/>
          <w:lang w:val="en-US"/>
        </w:rPr>
        <w:t xml:space="preserve"> </w:t>
      </w:r>
      <w:r w:rsidRPr="009E476C">
        <w:rPr>
          <w:lang w:val="en-US"/>
        </w:rPr>
        <w:t>Storage modulus as a function of temperature for GHL-0.3 films with different vinyl monomer compositions</w:t>
      </w:r>
    </w:p>
    <w:p w14:paraId="68AF5B3E" w14:textId="77777777" w:rsidR="00ED24C8" w:rsidRDefault="00ED24C8" w:rsidP="00BF3303">
      <w:pPr>
        <w:rPr>
          <w:lang w:val="en-US"/>
        </w:rPr>
      </w:pPr>
    </w:p>
    <w:p w14:paraId="2A4C4A5E" w14:textId="77777777" w:rsidR="00ED24C8" w:rsidRDefault="00ED24C8" w:rsidP="00BF3303">
      <w:pPr>
        <w:rPr>
          <w:lang w:val="en-US"/>
        </w:rPr>
      </w:pPr>
    </w:p>
    <w:p w14:paraId="4BCDC0C1" w14:textId="77777777" w:rsidR="00ED24C8" w:rsidRDefault="00ED24C8" w:rsidP="00BF3303">
      <w:pPr>
        <w:rPr>
          <w:lang w:val="en-US"/>
        </w:rPr>
      </w:pPr>
    </w:p>
    <w:p w14:paraId="2F688654" w14:textId="77777777" w:rsidR="00ED24C8" w:rsidRDefault="00ED24C8" w:rsidP="00BF3303">
      <w:pPr>
        <w:rPr>
          <w:lang w:val="en-US"/>
        </w:rPr>
      </w:pPr>
    </w:p>
    <w:p w14:paraId="57F612AA" w14:textId="77777777" w:rsidR="00ED24C8" w:rsidRDefault="00ED24C8" w:rsidP="00BF3303">
      <w:pPr>
        <w:rPr>
          <w:lang w:val="en-US"/>
        </w:rPr>
      </w:pPr>
    </w:p>
    <w:p w14:paraId="1636EEE8" w14:textId="77777777" w:rsidR="00ED24C8" w:rsidRDefault="00ED24C8" w:rsidP="00BF3303">
      <w:pPr>
        <w:rPr>
          <w:lang w:val="en-US"/>
        </w:rPr>
      </w:pPr>
    </w:p>
    <w:p w14:paraId="54780A61" w14:textId="77777777" w:rsidR="00ED24C8" w:rsidRDefault="00ED24C8" w:rsidP="00BF3303">
      <w:pPr>
        <w:rPr>
          <w:lang w:val="en-US"/>
        </w:rPr>
      </w:pPr>
    </w:p>
    <w:p w14:paraId="1C330BC0" w14:textId="77777777" w:rsidR="00ED24C8" w:rsidRDefault="00ED24C8" w:rsidP="00BF3303">
      <w:pPr>
        <w:rPr>
          <w:lang w:val="en-US"/>
        </w:rPr>
      </w:pPr>
    </w:p>
    <w:p w14:paraId="6D56766D" w14:textId="77777777" w:rsidR="00ED24C8" w:rsidRDefault="00ED24C8" w:rsidP="00BF3303">
      <w:pPr>
        <w:rPr>
          <w:lang w:val="en-US"/>
        </w:rPr>
      </w:pPr>
    </w:p>
    <w:p w14:paraId="290A1DD9" w14:textId="77777777" w:rsidR="00ED24C8" w:rsidRDefault="00ED24C8" w:rsidP="00BF3303">
      <w:pPr>
        <w:rPr>
          <w:lang w:val="en-US"/>
        </w:rPr>
      </w:pPr>
    </w:p>
    <w:p w14:paraId="0427D731" w14:textId="77777777" w:rsidR="00ED24C8" w:rsidRDefault="00ED24C8" w:rsidP="00BF3303">
      <w:pPr>
        <w:rPr>
          <w:lang w:val="en-US"/>
        </w:rPr>
      </w:pPr>
    </w:p>
    <w:p w14:paraId="07771F9D" w14:textId="77777777" w:rsidR="00ED24C8" w:rsidRDefault="00ED24C8" w:rsidP="00BF3303">
      <w:pPr>
        <w:rPr>
          <w:lang w:val="en-US"/>
        </w:rPr>
      </w:pPr>
    </w:p>
    <w:p w14:paraId="00046EFB" w14:textId="77777777" w:rsidR="00ED24C8" w:rsidRDefault="00ED24C8" w:rsidP="00BF3303">
      <w:pPr>
        <w:rPr>
          <w:lang w:val="en-US"/>
        </w:rPr>
      </w:pPr>
    </w:p>
    <w:p w14:paraId="4522355A" w14:textId="77777777" w:rsidR="00ED24C8" w:rsidRDefault="00ED24C8" w:rsidP="00BF3303">
      <w:pPr>
        <w:rPr>
          <w:lang w:val="en-US"/>
        </w:rPr>
      </w:pPr>
    </w:p>
    <w:p w14:paraId="4C6590F1" w14:textId="77777777" w:rsidR="00ED24C8" w:rsidRDefault="00ED24C8" w:rsidP="00BF3303">
      <w:pPr>
        <w:rPr>
          <w:lang w:val="en-US"/>
        </w:rPr>
      </w:pPr>
    </w:p>
    <w:p w14:paraId="6F764DAE" w14:textId="77777777" w:rsidR="00ED24C8" w:rsidRDefault="00ED24C8" w:rsidP="00BF3303">
      <w:pPr>
        <w:rPr>
          <w:lang w:val="en-US"/>
        </w:rPr>
      </w:pPr>
    </w:p>
    <w:p w14:paraId="288F0E23" w14:textId="77777777" w:rsidR="00ED24C8" w:rsidRDefault="00ED24C8" w:rsidP="00BF3303">
      <w:pPr>
        <w:rPr>
          <w:lang w:val="en-US"/>
        </w:rPr>
      </w:pPr>
    </w:p>
    <w:p w14:paraId="131E2D5C" w14:textId="77777777" w:rsidR="00ED24C8" w:rsidRDefault="00ED24C8" w:rsidP="00BF3303">
      <w:pPr>
        <w:rPr>
          <w:lang w:val="en-US"/>
        </w:rPr>
      </w:pPr>
    </w:p>
    <w:p w14:paraId="07BED155" w14:textId="77777777" w:rsidR="00ED24C8" w:rsidRDefault="00ED24C8" w:rsidP="00BF3303">
      <w:pPr>
        <w:rPr>
          <w:lang w:val="en-US"/>
        </w:rPr>
      </w:pPr>
    </w:p>
    <w:p w14:paraId="3E71521E" w14:textId="77777777" w:rsidR="00ED24C8" w:rsidRDefault="00357634" w:rsidP="00BF3303">
      <w:pPr>
        <w:rPr>
          <w:lang w:val="en-US"/>
        </w:rPr>
      </w:pPr>
      <w:r>
        <w:rPr>
          <w:noProof/>
          <w:lang w:val="en-US" w:eastAsia="en-US"/>
        </w:rPr>
        <mc:AlternateContent>
          <mc:Choice Requires="wpg">
            <w:drawing>
              <wp:anchor distT="0" distB="0" distL="114300" distR="114300" simplePos="0" relativeHeight="251663360" behindDoc="0" locked="0" layoutInCell="1" allowOverlap="1" wp14:anchorId="7700429A" wp14:editId="60081018">
                <wp:simplePos x="0" y="0"/>
                <wp:positionH relativeFrom="column">
                  <wp:posOffset>109855</wp:posOffset>
                </wp:positionH>
                <wp:positionV relativeFrom="paragraph">
                  <wp:posOffset>-3810</wp:posOffset>
                </wp:positionV>
                <wp:extent cx="4844415" cy="4128135"/>
                <wp:effectExtent l="0" t="0" r="0" b="0"/>
                <wp:wrapTight wrapText="bothSides">
                  <wp:wrapPolygon edited="0">
                    <wp:start x="11212" y="1096"/>
                    <wp:lineTo x="1359" y="1296"/>
                    <wp:lineTo x="1274" y="2293"/>
                    <wp:lineTo x="1784" y="2891"/>
                    <wp:lineTo x="510" y="4186"/>
                    <wp:lineTo x="595" y="6778"/>
                    <wp:lineTo x="1189" y="7675"/>
                    <wp:lineTo x="1274" y="9170"/>
                    <wp:lineTo x="1869" y="9270"/>
                    <wp:lineTo x="1784" y="9968"/>
                    <wp:lineTo x="7050" y="10865"/>
                    <wp:lineTo x="10787" y="10865"/>
                    <wp:lineTo x="2039" y="11563"/>
                    <wp:lineTo x="1274" y="11961"/>
                    <wp:lineTo x="1784" y="12460"/>
                    <wp:lineTo x="1359" y="12659"/>
                    <wp:lineTo x="1359" y="13656"/>
                    <wp:lineTo x="1784" y="14054"/>
                    <wp:lineTo x="680" y="14154"/>
                    <wp:lineTo x="510" y="14353"/>
                    <wp:lineTo x="510" y="16845"/>
                    <wp:lineTo x="849" y="17244"/>
                    <wp:lineTo x="1274" y="17543"/>
                    <wp:lineTo x="1274" y="18739"/>
                    <wp:lineTo x="1869" y="18839"/>
                    <wp:lineTo x="1274" y="19337"/>
                    <wp:lineTo x="1529" y="19935"/>
                    <wp:lineTo x="5096" y="20434"/>
                    <wp:lineTo x="5096" y="20633"/>
                    <wp:lineTo x="6285" y="20832"/>
                    <wp:lineTo x="17073" y="20832"/>
                    <wp:lineTo x="17158" y="20434"/>
                    <wp:lineTo x="19196" y="20434"/>
                    <wp:lineTo x="20555" y="19736"/>
                    <wp:lineTo x="20640" y="11662"/>
                    <wp:lineTo x="19026" y="11463"/>
                    <wp:lineTo x="10787" y="10865"/>
                    <wp:lineTo x="14864" y="10865"/>
                    <wp:lineTo x="20555" y="9968"/>
                    <wp:lineTo x="20640" y="1495"/>
                    <wp:lineTo x="19791" y="1395"/>
                    <wp:lineTo x="11891" y="1096"/>
                    <wp:lineTo x="11212" y="1096"/>
                  </wp:wrapPolygon>
                </wp:wrapTight>
                <wp:docPr id="33" name="Group 33"/>
                <wp:cNvGraphicFramePr/>
                <a:graphic xmlns:a="http://schemas.openxmlformats.org/drawingml/2006/main">
                  <a:graphicData uri="http://schemas.microsoft.com/office/word/2010/wordprocessingGroup">
                    <wpg:wgp>
                      <wpg:cNvGrpSpPr/>
                      <wpg:grpSpPr>
                        <a:xfrm>
                          <a:off x="0" y="0"/>
                          <a:ext cx="4844415" cy="4128135"/>
                          <a:chOff x="0" y="0"/>
                          <a:chExt cx="4844955" cy="4128447"/>
                        </a:xfrm>
                      </wpg:grpSpPr>
                      <pic:pic xmlns:pic="http://schemas.openxmlformats.org/drawingml/2006/picture">
                        <pic:nvPicPr>
                          <pic:cNvPr id="26" name="Picture 26"/>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4955" cy="4128447"/>
                          </a:xfrm>
                          <a:prstGeom prst="rect">
                            <a:avLst/>
                          </a:prstGeom>
                          <a:noFill/>
                          <a:ln>
                            <a:noFill/>
                          </a:ln>
                        </pic:spPr>
                      </pic:pic>
                      <pic:pic xmlns:pic="http://schemas.openxmlformats.org/drawingml/2006/picture">
                        <pic:nvPicPr>
                          <pic:cNvPr id="32" name="Picture 3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40341" y="259307"/>
                            <a:ext cx="2552131" cy="2326943"/>
                          </a:xfrm>
                          <a:prstGeom prst="rect">
                            <a:avLst/>
                          </a:prstGeom>
                          <a:noFill/>
                          <a:ln>
                            <a:noFill/>
                          </a:ln>
                        </pic:spPr>
                      </pic:pic>
                    </wpg:wgp>
                  </a:graphicData>
                </a:graphic>
              </wp:anchor>
            </w:drawing>
          </mc:Choice>
          <mc:Fallback>
            <w:pict>
              <v:group w14:anchorId="1CCE0852" id="Group 33" o:spid="_x0000_s1026" style="position:absolute;margin-left:8.65pt;margin-top:-.3pt;width:381.45pt;height:325.05pt;z-index:251663360" coordsize="48449,41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">
                <v:shape id="Picture 26" o:spid="_x0000_s1027" type="#_x0000_t75" style="position:absolute;width:48449;height:4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">
                  <v:imagedata r:id="rId37" o:title=""/>
                </v:shape>
                <v:shape id="Picture 32" o:spid="_x0000_s1028" type="#_x0000_t75" style="position:absolute;left:20403;top:2593;width:25521;height:2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">
                  <v:imagedata r:id="rId38" o:title=""/>
                </v:shape>
                <w10:wrap type="tight"/>
              </v:group>
            </w:pict>
          </mc:Fallback>
        </mc:AlternateContent>
      </w:r>
    </w:p>
    <w:p w14:paraId="1C681122" w14:textId="77777777" w:rsidR="00ED24C8" w:rsidRDefault="00ED24C8" w:rsidP="00BF3303">
      <w:pPr>
        <w:rPr>
          <w:lang w:val="en-US"/>
        </w:rPr>
      </w:pPr>
    </w:p>
    <w:p w14:paraId="5F65FCB9" w14:textId="77777777" w:rsidR="00ED24C8" w:rsidRDefault="00ED24C8" w:rsidP="00BF3303">
      <w:pPr>
        <w:rPr>
          <w:lang w:val="en-US"/>
        </w:rPr>
      </w:pPr>
    </w:p>
    <w:p w14:paraId="669D27F6" w14:textId="77777777" w:rsidR="00ED24C8" w:rsidRDefault="00ED24C8" w:rsidP="00BF3303">
      <w:pPr>
        <w:rPr>
          <w:lang w:val="en-US"/>
        </w:rPr>
      </w:pPr>
    </w:p>
    <w:p w14:paraId="3612F1A4" w14:textId="77777777" w:rsidR="00ED24C8" w:rsidRDefault="00ED24C8" w:rsidP="00BF3303">
      <w:pPr>
        <w:rPr>
          <w:lang w:val="en-US"/>
        </w:rPr>
      </w:pPr>
    </w:p>
    <w:p w14:paraId="0FCD024A" w14:textId="77777777" w:rsidR="00ED24C8" w:rsidRDefault="00ED24C8" w:rsidP="00BF3303">
      <w:pPr>
        <w:rPr>
          <w:lang w:val="en-US"/>
        </w:rPr>
      </w:pPr>
    </w:p>
    <w:p w14:paraId="46DD7EF7" w14:textId="77777777" w:rsidR="00ED24C8" w:rsidRDefault="00ED24C8" w:rsidP="00BF3303">
      <w:pPr>
        <w:rPr>
          <w:lang w:val="en-US"/>
        </w:rPr>
      </w:pPr>
    </w:p>
    <w:p w14:paraId="3A5C9868" w14:textId="77777777" w:rsidR="00ED24C8" w:rsidRDefault="00ED24C8" w:rsidP="00BF3303">
      <w:pPr>
        <w:rPr>
          <w:lang w:val="en-US"/>
        </w:rPr>
      </w:pPr>
    </w:p>
    <w:p w14:paraId="0D4F9CFC" w14:textId="77777777" w:rsidR="00ED24C8" w:rsidRDefault="00ED24C8" w:rsidP="00BF3303">
      <w:pPr>
        <w:rPr>
          <w:lang w:val="en-US"/>
        </w:rPr>
      </w:pPr>
    </w:p>
    <w:p w14:paraId="424622CC" w14:textId="77777777" w:rsidR="00ED24C8" w:rsidRDefault="00ED24C8" w:rsidP="00BF3303">
      <w:pPr>
        <w:rPr>
          <w:lang w:val="en-US"/>
        </w:rPr>
      </w:pPr>
    </w:p>
    <w:p w14:paraId="17B1CF3E" w14:textId="77777777" w:rsidR="00ED24C8" w:rsidRDefault="00ED24C8" w:rsidP="00BF3303">
      <w:pPr>
        <w:rPr>
          <w:lang w:val="en-US"/>
        </w:rPr>
      </w:pPr>
    </w:p>
    <w:p w14:paraId="1B683CEA" w14:textId="77777777" w:rsidR="00ED24C8" w:rsidRDefault="00ED24C8" w:rsidP="00BF3303">
      <w:pPr>
        <w:rPr>
          <w:lang w:val="en-US"/>
        </w:rPr>
      </w:pPr>
    </w:p>
    <w:p w14:paraId="08F5AA1D" w14:textId="77777777" w:rsidR="00ED24C8" w:rsidRDefault="00ED24C8" w:rsidP="00BF3303">
      <w:pPr>
        <w:rPr>
          <w:lang w:val="en-US"/>
        </w:rPr>
      </w:pPr>
    </w:p>
    <w:p w14:paraId="538BCA7D" w14:textId="77777777" w:rsidR="00ED24C8" w:rsidRDefault="00ED24C8" w:rsidP="00BF3303">
      <w:pPr>
        <w:rPr>
          <w:lang w:val="en-US"/>
        </w:rPr>
      </w:pPr>
    </w:p>
    <w:p w14:paraId="34E400D7" w14:textId="77777777" w:rsidR="00ED24C8" w:rsidRDefault="00ED24C8" w:rsidP="00BF3303">
      <w:pPr>
        <w:rPr>
          <w:lang w:val="en-US"/>
        </w:rPr>
      </w:pPr>
    </w:p>
    <w:p w14:paraId="2A01135F" w14:textId="77777777" w:rsidR="00ED24C8" w:rsidRDefault="00ED24C8" w:rsidP="00BF3303">
      <w:pPr>
        <w:rPr>
          <w:lang w:val="en-US"/>
        </w:rPr>
      </w:pPr>
    </w:p>
    <w:p w14:paraId="0650E022" w14:textId="77777777" w:rsidR="00ED24C8" w:rsidRDefault="00ED24C8" w:rsidP="00BF3303">
      <w:pPr>
        <w:rPr>
          <w:lang w:val="en-US"/>
        </w:rPr>
      </w:pPr>
    </w:p>
    <w:p w14:paraId="67B329CD" w14:textId="77777777" w:rsidR="00ED24C8" w:rsidRDefault="00ED24C8" w:rsidP="00BF3303">
      <w:pPr>
        <w:rPr>
          <w:lang w:val="en-US"/>
        </w:rPr>
      </w:pPr>
    </w:p>
    <w:p w14:paraId="5F57992D" w14:textId="77777777" w:rsidR="00ED24C8" w:rsidRDefault="00ED24C8" w:rsidP="00BF3303">
      <w:pPr>
        <w:rPr>
          <w:lang w:val="en-US"/>
        </w:rPr>
      </w:pPr>
    </w:p>
    <w:p w14:paraId="3E9C4F48" w14:textId="77777777" w:rsidR="00ED24C8" w:rsidRDefault="00ED24C8" w:rsidP="00BF3303">
      <w:pPr>
        <w:rPr>
          <w:lang w:val="en-US"/>
        </w:rPr>
      </w:pPr>
    </w:p>
    <w:p w14:paraId="0D9A4145" w14:textId="77777777" w:rsidR="00357634" w:rsidRDefault="00357634" w:rsidP="00BF3303">
      <w:pPr>
        <w:rPr>
          <w:lang w:val="en-US"/>
        </w:rPr>
      </w:pPr>
    </w:p>
    <w:p w14:paraId="71C6ABCF" w14:textId="77777777" w:rsidR="00357634" w:rsidRDefault="00357634" w:rsidP="00BF3303">
      <w:pPr>
        <w:rPr>
          <w:lang w:val="en-US"/>
        </w:rPr>
      </w:pPr>
    </w:p>
    <w:p w14:paraId="6DBA29CB" w14:textId="77777777" w:rsidR="00357634" w:rsidRDefault="00357634" w:rsidP="00BF3303">
      <w:pPr>
        <w:rPr>
          <w:lang w:val="en-US"/>
        </w:rPr>
      </w:pPr>
    </w:p>
    <w:p w14:paraId="19E24BDB" w14:textId="77777777" w:rsidR="00357634" w:rsidRDefault="00357634" w:rsidP="00BF3303">
      <w:pPr>
        <w:rPr>
          <w:lang w:val="en-US"/>
        </w:rPr>
      </w:pPr>
    </w:p>
    <w:p w14:paraId="1984D4D2" w14:textId="77777777" w:rsidR="00357634" w:rsidRDefault="00357634" w:rsidP="00BF3303">
      <w:pPr>
        <w:rPr>
          <w:lang w:val="en-US"/>
        </w:rPr>
      </w:pPr>
    </w:p>
    <w:p w14:paraId="17E541FA" w14:textId="77777777" w:rsidR="00357634" w:rsidRDefault="00357634" w:rsidP="00BF3303">
      <w:pPr>
        <w:rPr>
          <w:lang w:val="en-US"/>
        </w:rPr>
      </w:pPr>
    </w:p>
    <w:p w14:paraId="5120C473" w14:textId="77777777" w:rsidR="00357634" w:rsidRDefault="00357634" w:rsidP="00BF3303">
      <w:pPr>
        <w:rPr>
          <w:lang w:val="en-US"/>
        </w:rPr>
      </w:pPr>
      <w:r>
        <w:rPr>
          <w:lang w:val="en-US"/>
        </w:rPr>
        <w:t xml:space="preserve">Figure 7. </w:t>
      </w:r>
      <w:r w:rsidR="00E17993" w:rsidRPr="00EB0F92">
        <w:rPr>
          <w:lang w:val="en-US"/>
        </w:rPr>
        <w:t xml:space="preserve">Hysteresis response </w:t>
      </w:r>
      <w:r w:rsidR="004D22B6" w:rsidRPr="006D4B82">
        <w:t xml:space="preserve">of cyclic </w:t>
      </w:r>
      <w:r w:rsidR="004D22B6" w:rsidRPr="00EB0F92">
        <w:t>tensile</w:t>
      </w:r>
      <w:r w:rsidR="004D22B6">
        <w:rPr>
          <w:i/>
        </w:rPr>
        <w:t xml:space="preserve"> </w:t>
      </w:r>
      <w:r w:rsidR="004D22B6" w:rsidRPr="006D4B82">
        <w:t xml:space="preserve">behavior of </w:t>
      </w:r>
      <w:r w:rsidR="00E17993" w:rsidRPr="00EB0F92">
        <w:rPr>
          <w:lang w:val="en-US"/>
        </w:rPr>
        <w:t>polyurethane films with different concentrations of HEA.</w:t>
      </w:r>
    </w:p>
    <w:p w14:paraId="711D4531" w14:textId="77777777" w:rsidR="00357634" w:rsidRDefault="00357634" w:rsidP="00BF3303">
      <w:pPr>
        <w:rPr>
          <w:lang w:val="en-US"/>
        </w:rPr>
      </w:pPr>
    </w:p>
    <w:p w14:paraId="0AF46BB4" w14:textId="77777777" w:rsidR="00357634" w:rsidRDefault="00357634" w:rsidP="00BF3303">
      <w:pPr>
        <w:rPr>
          <w:lang w:val="en-US"/>
        </w:rPr>
      </w:pPr>
    </w:p>
    <w:p w14:paraId="5DD49874" w14:textId="77777777" w:rsidR="00357634" w:rsidRDefault="00357634" w:rsidP="00BF3303">
      <w:pPr>
        <w:rPr>
          <w:lang w:val="en-US"/>
        </w:rPr>
      </w:pPr>
    </w:p>
    <w:p w14:paraId="3FE97F98" w14:textId="77777777" w:rsidR="00357634" w:rsidRDefault="00357634" w:rsidP="00BF3303">
      <w:pPr>
        <w:rPr>
          <w:lang w:val="en-US"/>
        </w:rPr>
      </w:pPr>
    </w:p>
    <w:p w14:paraId="7BD0C1CE" w14:textId="77777777" w:rsidR="00357634" w:rsidRDefault="00357634" w:rsidP="00BF3303">
      <w:pPr>
        <w:rPr>
          <w:lang w:val="en-US"/>
        </w:rPr>
      </w:pPr>
    </w:p>
    <w:p w14:paraId="12A80901" w14:textId="77777777" w:rsidR="00357634" w:rsidRDefault="00357634" w:rsidP="00BF3303">
      <w:pPr>
        <w:rPr>
          <w:lang w:val="en-US"/>
        </w:rPr>
      </w:pPr>
    </w:p>
    <w:p w14:paraId="536E26EE" w14:textId="77777777" w:rsidR="00357634" w:rsidRDefault="00357634" w:rsidP="00BF3303">
      <w:pPr>
        <w:rPr>
          <w:lang w:val="en-US"/>
        </w:rPr>
      </w:pPr>
    </w:p>
    <w:p w14:paraId="43D861CF" w14:textId="77777777" w:rsidR="00357634" w:rsidRDefault="00357634" w:rsidP="00BF3303">
      <w:pPr>
        <w:rPr>
          <w:lang w:val="en-US"/>
        </w:rPr>
      </w:pPr>
    </w:p>
    <w:p w14:paraId="5F2D2ADF" w14:textId="77777777" w:rsidR="00357634" w:rsidRDefault="00357634" w:rsidP="00BF3303">
      <w:pPr>
        <w:rPr>
          <w:lang w:val="en-US"/>
        </w:rPr>
      </w:pPr>
    </w:p>
    <w:p w14:paraId="62D2A3B2" w14:textId="77777777" w:rsidR="00357634" w:rsidRDefault="00357634" w:rsidP="00BF3303">
      <w:pPr>
        <w:rPr>
          <w:lang w:val="en-US"/>
        </w:rPr>
      </w:pPr>
    </w:p>
    <w:p w14:paraId="45DED914" w14:textId="77777777" w:rsidR="00357634" w:rsidRDefault="00357634" w:rsidP="00BF3303">
      <w:pPr>
        <w:rPr>
          <w:lang w:val="en-US"/>
        </w:rPr>
      </w:pPr>
    </w:p>
    <w:p w14:paraId="113A9FF2" w14:textId="77777777" w:rsidR="00357634" w:rsidRDefault="00357634" w:rsidP="00BF3303">
      <w:pPr>
        <w:rPr>
          <w:lang w:val="en-US"/>
        </w:rPr>
      </w:pPr>
    </w:p>
    <w:p w14:paraId="1116CBED" w14:textId="77777777" w:rsidR="00357634" w:rsidRDefault="00357634" w:rsidP="00BF3303">
      <w:pPr>
        <w:rPr>
          <w:lang w:val="en-US"/>
        </w:rPr>
      </w:pPr>
    </w:p>
    <w:p w14:paraId="329A01BD" w14:textId="77777777" w:rsidR="00357634" w:rsidRDefault="00357634" w:rsidP="00BF3303">
      <w:pPr>
        <w:rPr>
          <w:lang w:val="en-US"/>
        </w:rPr>
      </w:pPr>
    </w:p>
    <w:p w14:paraId="594183CE" w14:textId="77777777" w:rsidR="00357634" w:rsidRDefault="00357634" w:rsidP="00BF3303">
      <w:pPr>
        <w:rPr>
          <w:lang w:val="en-US"/>
        </w:rPr>
      </w:pPr>
    </w:p>
    <w:p w14:paraId="416A4F00" w14:textId="77777777" w:rsidR="00357634" w:rsidRDefault="00357634" w:rsidP="00BF3303">
      <w:pPr>
        <w:rPr>
          <w:lang w:val="en-US"/>
        </w:rPr>
      </w:pPr>
    </w:p>
    <w:p w14:paraId="266592AF" w14:textId="77777777" w:rsidR="00357634" w:rsidRDefault="00357634" w:rsidP="00BF3303">
      <w:pPr>
        <w:rPr>
          <w:lang w:val="en-US"/>
        </w:rPr>
      </w:pPr>
    </w:p>
    <w:p w14:paraId="21B91BB1" w14:textId="77777777" w:rsidR="00357634" w:rsidRDefault="00357634" w:rsidP="00BF3303">
      <w:pPr>
        <w:rPr>
          <w:lang w:val="en-US"/>
        </w:rPr>
      </w:pPr>
    </w:p>
    <w:p w14:paraId="55682027" w14:textId="77777777" w:rsidR="00357634" w:rsidRDefault="00357634" w:rsidP="00BF3303">
      <w:pPr>
        <w:rPr>
          <w:lang w:val="en-US"/>
        </w:rPr>
      </w:pPr>
    </w:p>
    <w:p w14:paraId="16A6639E" w14:textId="77777777" w:rsidR="00357634" w:rsidRDefault="00357634" w:rsidP="00BF3303">
      <w:pPr>
        <w:rPr>
          <w:lang w:val="en-US"/>
        </w:rPr>
      </w:pPr>
    </w:p>
    <w:p w14:paraId="08486A03" w14:textId="77777777" w:rsidR="00357634" w:rsidRDefault="00357634" w:rsidP="00BF3303">
      <w:pPr>
        <w:rPr>
          <w:lang w:val="en-US"/>
        </w:rPr>
      </w:pPr>
    </w:p>
    <w:p w14:paraId="5D179EC0" w14:textId="77777777" w:rsidR="00357634" w:rsidRDefault="00357634" w:rsidP="00BF3303">
      <w:pPr>
        <w:rPr>
          <w:lang w:val="en-US"/>
        </w:rPr>
      </w:pPr>
    </w:p>
    <w:p w14:paraId="6E320549" w14:textId="77777777" w:rsidR="00ED24C8" w:rsidRDefault="00357634" w:rsidP="00BF3303">
      <w:pPr>
        <w:rPr>
          <w:lang w:val="en-US"/>
        </w:rPr>
      </w:pPr>
      <w:r>
        <w:rPr>
          <w:noProof/>
          <w:lang w:val="en-US" w:eastAsia="en-US"/>
        </w:rPr>
        <mc:AlternateContent>
          <mc:Choice Requires="wpg">
            <w:drawing>
              <wp:anchor distT="0" distB="0" distL="114300" distR="114300" simplePos="0" relativeHeight="251665408" behindDoc="0" locked="0" layoutInCell="1" allowOverlap="1" wp14:anchorId="305E5631" wp14:editId="2E1D57BD">
                <wp:simplePos x="0" y="0"/>
                <wp:positionH relativeFrom="column">
                  <wp:posOffset>580987</wp:posOffset>
                </wp:positionH>
                <wp:positionV relativeFrom="paragraph">
                  <wp:posOffset>25864</wp:posOffset>
                </wp:positionV>
                <wp:extent cx="4844955" cy="4162568"/>
                <wp:effectExtent l="0" t="0" r="0" b="0"/>
                <wp:wrapTight wrapText="bothSides">
                  <wp:wrapPolygon edited="0">
                    <wp:start x="1784" y="1285"/>
                    <wp:lineTo x="1529" y="2471"/>
                    <wp:lineTo x="1614" y="2966"/>
                    <wp:lineTo x="849" y="3954"/>
                    <wp:lineTo x="680" y="4251"/>
                    <wp:lineTo x="764" y="6821"/>
                    <wp:lineTo x="1444" y="7810"/>
                    <wp:lineTo x="1869" y="7810"/>
                    <wp:lineTo x="1444" y="9391"/>
                    <wp:lineTo x="1444" y="10182"/>
                    <wp:lineTo x="6370" y="10973"/>
                    <wp:lineTo x="1869" y="11270"/>
                    <wp:lineTo x="1359" y="11368"/>
                    <wp:lineTo x="510" y="13939"/>
                    <wp:lineTo x="595" y="16509"/>
                    <wp:lineTo x="1189" y="17300"/>
                    <wp:lineTo x="1784" y="17300"/>
                    <wp:lineTo x="1784" y="18881"/>
                    <wp:lineTo x="1444" y="19079"/>
                    <wp:lineTo x="1784" y="19969"/>
                    <wp:lineTo x="5181" y="20463"/>
                    <wp:lineTo x="5181" y="20661"/>
                    <wp:lineTo x="6370" y="20859"/>
                    <wp:lineTo x="17328" y="20859"/>
                    <wp:lineTo x="17413" y="20463"/>
                    <wp:lineTo x="18602" y="20463"/>
                    <wp:lineTo x="20555" y="19475"/>
                    <wp:lineTo x="20640" y="11467"/>
                    <wp:lineTo x="19791" y="11368"/>
                    <wp:lineTo x="10787" y="10973"/>
                    <wp:lineTo x="16733" y="10973"/>
                    <wp:lineTo x="20555" y="10380"/>
                    <wp:lineTo x="20385" y="1285"/>
                    <wp:lineTo x="1784" y="1285"/>
                  </wp:wrapPolygon>
                </wp:wrapTight>
                <wp:docPr id="36" name="Group 36"/>
                <wp:cNvGraphicFramePr/>
                <a:graphic xmlns:a="http://schemas.openxmlformats.org/drawingml/2006/main">
                  <a:graphicData uri="http://schemas.microsoft.com/office/word/2010/wordprocessingGroup">
                    <wpg:wgp>
                      <wpg:cNvGrpSpPr/>
                      <wpg:grpSpPr>
                        <a:xfrm>
                          <a:off x="0" y="0"/>
                          <a:ext cx="4844955" cy="4162568"/>
                          <a:chOff x="0" y="0"/>
                          <a:chExt cx="4844955" cy="4162568"/>
                        </a:xfrm>
                      </wpg:grpSpPr>
                      <pic:pic xmlns:pic="http://schemas.openxmlformats.org/drawingml/2006/picture">
                        <pic:nvPicPr>
                          <pic:cNvPr id="34" name="Picture 3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4955" cy="4162568"/>
                          </a:xfrm>
                          <a:prstGeom prst="rect">
                            <a:avLst/>
                          </a:prstGeom>
                          <a:noFill/>
                          <a:ln>
                            <a:noFill/>
                          </a:ln>
                        </pic:spPr>
                      </pic:pic>
                      <pic:pic xmlns:pic="http://schemas.openxmlformats.org/drawingml/2006/picture">
                        <pic:nvPicPr>
                          <pic:cNvPr id="35" name="Picture 3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88108" y="272956"/>
                            <a:ext cx="2490716" cy="2265528"/>
                          </a:xfrm>
                          <a:prstGeom prst="rect">
                            <a:avLst/>
                          </a:prstGeom>
                          <a:noFill/>
                          <a:ln>
                            <a:noFill/>
                          </a:ln>
                        </pic:spPr>
                      </pic:pic>
                    </wpg:wgp>
                  </a:graphicData>
                </a:graphic>
              </wp:anchor>
            </w:drawing>
          </mc:Choice>
          <mc:Fallback>
            <w:pict>
              <v:group w14:anchorId="2E6896FF" id="Group 36" o:spid="_x0000_s1026" style="position:absolute;margin-left:45.75pt;margin-top:2.05pt;width:381.5pt;height:327.75pt;z-index:251665408" coordsize="48449,416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">
                <v:shape id="Picture 34" o:spid="_x0000_s1027" type="#_x0000_t75" style="position:absolute;width:48449;height:4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">
                  <v:imagedata r:id="rId41" o:title=""/>
                </v:shape>
                <v:shape id="Picture 35" o:spid="_x0000_s1028" type="#_x0000_t75" style="position:absolute;left:20881;top:2729;width:24907;height:2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">
                  <v:imagedata r:id="rId42" o:title=""/>
                </v:shape>
                <w10:wrap type="tight"/>
              </v:group>
            </w:pict>
          </mc:Fallback>
        </mc:AlternateContent>
      </w:r>
    </w:p>
    <w:p w14:paraId="1001C40C" w14:textId="77777777" w:rsidR="00ED24C8" w:rsidRDefault="00ED24C8" w:rsidP="00BF3303">
      <w:pPr>
        <w:rPr>
          <w:lang w:val="en-US"/>
        </w:rPr>
      </w:pPr>
    </w:p>
    <w:p w14:paraId="2ECAC405" w14:textId="77777777" w:rsidR="00ED24C8" w:rsidRDefault="00ED24C8" w:rsidP="00BF3303">
      <w:pPr>
        <w:rPr>
          <w:lang w:val="en-US"/>
        </w:rPr>
      </w:pPr>
    </w:p>
    <w:p w14:paraId="33CECE7B" w14:textId="77777777" w:rsidR="00ED24C8" w:rsidRDefault="00ED24C8" w:rsidP="00BF3303">
      <w:pPr>
        <w:rPr>
          <w:lang w:val="en-US"/>
        </w:rPr>
      </w:pPr>
    </w:p>
    <w:p w14:paraId="1FD41648" w14:textId="77777777" w:rsidR="00ED24C8" w:rsidRDefault="00ED24C8" w:rsidP="00BF3303">
      <w:pPr>
        <w:rPr>
          <w:lang w:val="en-US"/>
        </w:rPr>
      </w:pPr>
    </w:p>
    <w:p w14:paraId="26679A94" w14:textId="77777777" w:rsidR="00ED24C8" w:rsidRDefault="00ED24C8" w:rsidP="00BF3303">
      <w:pPr>
        <w:rPr>
          <w:lang w:val="en-US"/>
        </w:rPr>
      </w:pPr>
    </w:p>
    <w:p w14:paraId="6FA1F21C" w14:textId="77777777" w:rsidR="00ED24C8" w:rsidRDefault="00ED24C8" w:rsidP="00BF3303">
      <w:pPr>
        <w:rPr>
          <w:lang w:val="en-US"/>
        </w:rPr>
      </w:pPr>
    </w:p>
    <w:p w14:paraId="32D20DEA" w14:textId="77777777" w:rsidR="00ED24C8" w:rsidRDefault="00ED24C8" w:rsidP="00BF3303">
      <w:pPr>
        <w:rPr>
          <w:lang w:val="en-US"/>
        </w:rPr>
      </w:pPr>
    </w:p>
    <w:p w14:paraId="3F6C99A8" w14:textId="77777777" w:rsidR="00ED24C8" w:rsidRDefault="00ED24C8" w:rsidP="00BF3303">
      <w:pPr>
        <w:rPr>
          <w:lang w:val="en-US"/>
        </w:rPr>
      </w:pPr>
    </w:p>
    <w:p w14:paraId="444F9F18" w14:textId="77777777" w:rsidR="00ED24C8" w:rsidRDefault="00ED24C8" w:rsidP="00BF3303">
      <w:pPr>
        <w:rPr>
          <w:lang w:val="en-US"/>
        </w:rPr>
      </w:pPr>
    </w:p>
    <w:p w14:paraId="3D97261F" w14:textId="77777777" w:rsidR="00ED24C8" w:rsidRDefault="00ED24C8" w:rsidP="00BF3303">
      <w:pPr>
        <w:rPr>
          <w:lang w:val="en-US"/>
        </w:rPr>
      </w:pPr>
    </w:p>
    <w:p w14:paraId="6A9E5B43" w14:textId="77777777" w:rsidR="00ED24C8" w:rsidRPr="009E476C" w:rsidRDefault="00ED24C8" w:rsidP="00BF3303">
      <w:pPr>
        <w:rPr>
          <w:lang w:val="en-US"/>
        </w:rPr>
      </w:pPr>
    </w:p>
    <w:p w14:paraId="581FF7AC" w14:textId="77777777" w:rsidR="00C46A4A" w:rsidRDefault="00C46A4A" w:rsidP="00BF3303">
      <w:pPr>
        <w:rPr>
          <w:lang w:val="en-US"/>
        </w:rPr>
      </w:pPr>
    </w:p>
    <w:p w14:paraId="5D6D759F" w14:textId="77777777" w:rsidR="00357634" w:rsidRDefault="00357634" w:rsidP="00BF3303">
      <w:pPr>
        <w:rPr>
          <w:lang w:val="en-US"/>
        </w:rPr>
      </w:pPr>
    </w:p>
    <w:p w14:paraId="4B46436E" w14:textId="77777777" w:rsidR="00357634" w:rsidRDefault="00357634" w:rsidP="00BF3303">
      <w:pPr>
        <w:rPr>
          <w:lang w:val="en-US"/>
        </w:rPr>
      </w:pPr>
    </w:p>
    <w:p w14:paraId="6195B7AA" w14:textId="77777777" w:rsidR="00357634" w:rsidRDefault="00357634" w:rsidP="00BF3303">
      <w:pPr>
        <w:rPr>
          <w:lang w:val="en-US"/>
        </w:rPr>
      </w:pPr>
    </w:p>
    <w:p w14:paraId="47B3D364" w14:textId="77777777" w:rsidR="00357634" w:rsidRDefault="00357634" w:rsidP="00BF3303">
      <w:pPr>
        <w:rPr>
          <w:lang w:val="en-US"/>
        </w:rPr>
      </w:pPr>
    </w:p>
    <w:p w14:paraId="58C18CFA" w14:textId="77777777" w:rsidR="00357634" w:rsidRDefault="00357634" w:rsidP="00BF3303">
      <w:pPr>
        <w:rPr>
          <w:lang w:val="en-US"/>
        </w:rPr>
      </w:pPr>
    </w:p>
    <w:p w14:paraId="144A3102" w14:textId="77777777" w:rsidR="00357634" w:rsidRDefault="00357634" w:rsidP="00BF3303">
      <w:pPr>
        <w:rPr>
          <w:lang w:val="en-US"/>
        </w:rPr>
      </w:pPr>
    </w:p>
    <w:p w14:paraId="7D46D990" w14:textId="77777777" w:rsidR="00357634" w:rsidRDefault="00357634" w:rsidP="00BF3303">
      <w:pPr>
        <w:rPr>
          <w:lang w:val="en-US"/>
        </w:rPr>
      </w:pPr>
    </w:p>
    <w:p w14:paraId="2215603A" w14:textId="77777777" w:rsidR="00357634" w:rsidRDefault="00357634" w:rsidP="00BF3303">
      <w:pPr>
        <w:rPr>
          <w:lang w:val="en-US"/>
        </w:rPr>
      </w:pPr>
    </w:p>
    <w:p w14:paraId="29194EBD" w14:textId="77777777" w:rsidR="00357634" w:rsidRDefault="00357634" w:rsidP="00BF3303">
      <w:pPr>
        <w:rPr>
          <w:lang w:val="en-US"/>
        </w:rPr>
      </w:pPr>
    </w:p>
    <w:p w14:paraId="4AEE6EF1" w14:textId="77777777" w:rsidR="00357634" w:rsidRDefault="00357634" w:rsidP="00BF3303">
      <w:pPr>
        <w:rPr>
          <w:lang w:val="en-US"/>
        </w:rPr>
      </w:pPr>
    </w:p>
    <w:p w14:paraId="3822FBED" w14:textId="77777777" w:rsidR="00357634" w:rsidRDefault="00357634" w:rsidP="00BF3303">
      <w:pPr>
        <w:rPr>
          <w:lang w:val="en-US"/>
        </w:rPr>
      </w:pPr>
    </w:p>
    <w:p w14:paraId="31278DE9" w14:textId="77777777" w:rsidR="00357634" w:rsidRDefault="00357634" w:rsidP="00BF3303">
      <w:pPr>
        <w:rPr>
          <w:lang w:val="en-US"/>
        </w:rPr>
      </w:pPr>
    </w:p>
    <w:p w14:paraId="557C032D" w14:textId="77777777" w:rsidR="00357634" w:rsidRDefault="00357634" w:rsidP="00BF3303">
      <w:pPr>
        <w:rPr>
          <w:lang w:val="en-US"/>
        </w:rPr>
      </w:pPr>
    </w:p>
    <w:p w14:paraId="1192C5E5" w14:textId="77777777" w:rsidR="00357634" w:rsidRDefault="00357634" w:rsidP="00BF3303">
      <w:pPr>
        <w:rPr>
          <w:lang w:val="en-US"/>
        </w:rPr>
      </w:pPr>
    </w:p>
    <w:p w14:paraId="46BE8EEC" w14:textId="77777777" w:rsidR="00357634" w:rsidRDefault="00357634" w:rsidP="00BF3303">
      <w:pPr>
        <w:rPr>
          <w:lang w:val="en-US"/>
        </w:rPr>
      </w:pPr>
    </w:p>
    <w:p w14:paraId="177DDE6F" w14:textId="77777777" w:rsidR="00357634" w:rsidRDefault="00357634" w:rsidP="00BF3303">
      <w:pPr>
        <w:rPr>
          <w:lang w:val="en-US"/>
        </w:rPr>
      </w:pPr>
    </w:p>
    <w:p w14:paraId="52CB14FA" w14:textId="77777777" w:rsidR="00E17993" w:rsidRPr="009E476C" w:rsidRDefault="00357634" w:rsidP="00E17993">
      <w:pPr>
        <w:pStyle w:val="Caption"/>
        <w:rPr>
          <w:b/>
        </w:rPr>
      </w:pPr>
      <w:r w:rsidRPr="00EB0F92">
        <w:rPr>
          <w:i w:val="0"/>
        </w:rPr>
        <w:t>Figure 8. Hysteresis response</w:t>
      </w:r>
      <w:r w:rsidR="00E17993" w:rsidRPr="00EB0F92">
        <w:rPr>
          <w:i w:val="0"/>
        </w:rPr>
        <w:t xml:space="preserve"> of cyclic </w:t>
      </w:r>
      <w:r w:rsidR="004D22B6">
        <w:rPr>
          <w:i w:val="0"/>
        </w:rPr>
        <w:t xml:space="preserve">tensile </w:t>
      </w:r>
      <w:r w:rsidR="00E17993" w:rsidRPr="00EB0F92">
        <w:rPr>
          <w:i w:val="0"/>
        </w:rPr>
        <w:t xml:space="preserve">behavior of </w:t>
      </w:r>
      <w:r w:rsidR="00E17993" w:rsidRPr="009E476C">
        <w:rPr>
          <w:i w:val="0"/>
        </w:rPr>
        <w:t xml:space="preserve">grafted hybrid latex films with different </w:t>
      </w:r>
      <w:r w:rsidR="00E17993">
        <w:rPr>
          <w:i w:val="0"/>
        </w:rPr>
        <w:t xml:space="preserve">concentrations of </w:t>
      </w:r>
      <w:r w:rsidR="00E17993" w:rsidRPr="009E476C">
        <w:rPr>
          <w:i w:val="0"/>
        </w:rPr>
        <w:t>HEA</w:t>
      </w:r>
      <w:r w:rsidR="00E17993">
        <w:rPr>
          <w:i w:val="0"/>
        </w:rPr>
        <w:t xml:space="preserve">. </w:t>
      </w:r>
    </w:p>
    <w:p w14:paraId="53F08DB1" w14:textId="77777777" w:rsidR="00357634" w:rsidRDefault="00E17993" w:rsidP="00BF3303">
      <w:pPr>
        <w:rPr>
          <w:lang w:val="en-US"/>
        </w:rPr>
      </w:pPr>
      <w:r>
        <w:rPr>
          <w:lang w:val="en-US"/>
        </w:rPr>
        <w:t xml:space="preserve"> . </w:t>
      </w:r>
    </w:p>
    <w:p w14:paraId="4E789518" w14:textId="77777777" w:rsidR="00357634" w:rsidRDefault="00357634" w:rsidP="00BF3303">
      <w:pPr>
        <w:rPr>
          <w:lang w:val="en-US"/>
        </w:rPr>
      </w:pPr>
    </w:p>
    <w:p w14:paraId="02FC92BD" w14:textId="77777777" w:rsidR="00357634" w:rsidRDefault="00357634" w:rsidP="00BF3303">
      <w:pPr>
        <w:rPr>
          <w:lang w:val="en-US"/>
        </w:rPr>
      </w:pPr>
    </w:p>
    <w:p w14:paraId="2E96080C" w14:textId="77777777" w:rsidR="00EB7A65" w:rsidRPr="009E476C" w:rsidRDefault="00EB7A65">
      <w:pPr>
        <w:rPr>
          <w:lang w:val="en-US"/>
        </w:rPr>
      </w:pPr>
    </w:p>
    <w:p w14:paraId="4CBF6E5B" w14:textId="77777777" w:rsidR="001D2749" w:rsidRDefault="00A4739E" w:rsidP="001D2749">
      <w:pPr>
        <w:rPr>
          <w:noProof/>
          <w:lang w:val="en-US"/>
        </w:rPr>
      </w:pPr>
      <w:r w:rsidRPr="009E476C">
        <w:rPr>
          <w:lang w:val="en-US"/>
        </w:rPr>
        <w:fldChar w:fldCharType="begin"/>
      </w:r>
      <w:r w:rsidR="00EB7A65" w:rsidRPr="009E476C">
        <w:rPr>
          <w:lang w:val="en-US"/>
        </w:rPr>
        <w:instrText xml:space="preserve"> ADDIN EN.REFLIST </w:instrText>
      </w:r>
      <w:r w:rsidRPr="009E476C">
        <w:rPr>
          <w:lang w:val="en-US"/>
        </w:rPr>
        <w:fldChar w:fldCharType="separate"/>
      </w:r>
      <w:bookmarkStart w:id="38" w:name="_ENREF_1"/>
      <w:r w:rsidR="001D2749">
        <w:rPr>
          <w:noProof/>
          <w:lang w:val="en-US"/>
        </w:rPr>
        <w:t xml:space="preserve">[1] K.-L. Noble, </w:t>
      </w:r>
      <w:r w:rsidR="001D2749" w:rsidRPr="001D2749">
        <w:rPr>
          <w:i/>
          <w:noProof/>
          <w:lang w:val="en-US"/>
        </w:rPr>
        <w:t>Prog. Org. Coat.</w:t>
      </w:r>
      <w:r w:rsidR="001D2749">
        <w:rPr>
          <w:noProof/>
          <w:lang w:val="en-US"/>
        </w:rPr>
        <w:t xml:space="preserve"> </w:t>
      </w:r>
      <w:r w:rsidR="001D2749" w:rsidRPr="001D2749">
        <w:rPr>
          <w:b/>
          <w:noProof/>
          <w:lang w:val="en-US"/>
        </w:rPr>
        <w:t>1997</w:t>
      </w:r>
      <w:r w:rsidR="001D2749">
        <w:rPr>
          <w:noProof/>
          <w:lang w:val="en-US"/>
        </w:rPr>
        <w:t xml:space="preserve">, </w:t>
      </w:r>
      <w:r w:rsidR="001D2749" w:rsidRPr="001D2749">
        <w:rPr>
          <w:i/>
          <w:noProof/>
          <w:lang w:val="en-US"/>
        </w:rPr>
        <w:t>32</w:t>
      </w:r>
      <w:r w:rsidR="001D2749">
        <w:rPr>
          <w:noProof/>
          <w:lang w:val="en-US"/>
        </w:rPr>
        <w:t>, 131.</w:t>
      </w:r>
      <w:bookmarkEnd w:id="38"/>
    </w:p>
    <w:p w14:paraId="66F97A2A" w14:textId="77777777" w:rsidR="001D2749" w:rsidRDefault="001D2749" w:rsidP="001D2749">
      <w:pPr>
        <w:rPr>
          <w:noProof/>
          <w:lang w:val="en-US"/>
        </w:rPr>
      </w:pPr>
      <w:bookmarkStart w:id="39" w:name="_ENREF_2"/>
      <w:r>
        <w:rPr>
          <w:noProof/>
          <w:lang w:val="en-US"/>
        </w:rPr>
        <w:t xml:space="preserve">[2] A. Overbeek, </w:t>
      </w:r>
      <w:r w:rsidRPr="001D2749">
        <w:rPr>
          <w:i/>
          <w:noProof/>
          <w:lang w:val="en-US"/>
        </w:rPr>
        <w:t>J. Coat. Technol. Res.</w:t>
      </w:r>
      <w:r>
        <w:rPr>
          <w:noProof/>
          <w:lang w:val="en-US"/>
        </w:rPr>
        <w:t xml:space="preserve"> </w:t>
      </w:r>
      <w:r w:rsidRPr="001D2749">
        <w:rPr>
          <w:b/>
          <w:noProof/>
          <w:lang w:val="en-US"/>
        </w:rPr>
        <w:t>2010</w:t>
      </w:r>
      <w:r>
        <w:rPr>
          <w:noProof/>
          <w:lang w:val="en-US"/>
        </w:rPr>
        <w:t xml:space="preserve">, </w:t>
      </w:r>
      <w:r w:rsidRPr="001D2749">
        <w:rPr>
          <w:i/>
          <w:noProof/>
          <w:lang w:val="en-US"/>
        </w:rPr>
        <w:t>7</w:t>
      </w:r>
      <w:r>
        <w:rPr>
          <w:noProof/>
          <w:lang w:val="en-US"/>
        </w:rPr>
        <w:t>, 1.</w:t>
      </w:r>
      <w:bookmarkEnd w:id="39"/>
    </w:p>
    <w:p w14:paraId="0BD086AF" w14:textId="77777777" w:rsidR="001D2749" w:rsidRDefault="001D2749" w:rsidP="001D2749">
      <w:pPr>
        <w:rPr>
          <w:noProof/>
          <w:lang w:val="en-US"/>
        </w:rPr>
      </w:pPr>
      <w:bookmarkStart w:id="40" w:name="_ENREF_3"/>
      <w:r>
        <w:rPr>
          <w:noProof/>
          <w:lang w:val="en-US"/>
        </w:rPr>
        <w:t>[3] K. Dören, W. Freitag, D. Stoye, "</w:t>
      </w:r>
      <w:r w:rsidRPr="001D2749">
        <w:rPr>
          <w:i/>
          <w:noProof/>
          <w:lang w:val="en-US"/>
        </w:rPr>
        <w:t>Water-Borne Coatings:  The Environmentally-friendly Alternative"</w:t>
      </w:r>
      <w:r>
        <w:rPr>
          <w:noProof/>
          <w:lang w:val="en-US"/>
        </w:rPr>
        <w:t>, Hanser Publishers, Munich, 1994.</w:t>
      </w:r>
      <w:bookmarkEnd w:id="40"/>
    </w:p>
    <w:p w14:paraId="59CBB0DA" w14:textId="77777777" w:rsidR="001D2749" w:rsidRDefault="001D2749" w:rsidP="001D2749">
      <w:pPr>
        <w:rPr>
          <w:noProof/>
          <w:lang w:val="en-US"/>
        </w:rPr>
      </w:pPr>
      <w:bookmarkStart w:id="41" w:name="_ENREF_4"/>
      <w:r>
        <w:rPr>
          <w:noProof/>
          <w:lang w:val="en-US"/>
        </w:rPr>
        <w:t>[4] A. Marrion, "The Chemistry and Physics of Coatings", Royal Society of Chemistry, Cambridge, UK, 1994.</w:t>
      </w:r>
      <w:bookmarkEnd w:id="41"/>
    </w:p>
    <w:p w14:paraId="764C8DC2" w14:textId="77777777" w:rsidR="001D2749" w:rsidRDefault="001D2749" w:rsidP="001D2749">
      <w:pPr>
        <w:rPr>
          <w:noProof/>
          <w:lang w:val="en-US"/>
        </w:rPr>
      </w:pPr>
      <w:bookmarkStart w:id="42" w:name="_ENREF_5"/>
      <w:r>
        <w:rPr>
          <w:noProof/>
          <w:lang w:val="en-US"/>
        </w:rPr>
        <w:t xml:space="preserve">[5] K. D. Weiss, </w:t>
      </w:r>
      <w:r w:rsidRPr="001D2749">
        <w:rPr>
          <w:i/>
          <w:noProof/>
          <w:lang w:val="en-US"/>
        </w:rPr>
        <w:t>Prog. Polym. Sci.</w:t>
      </w:r>
      <w:r>
        <w:rPr>
          <w:noProof/>
          <w:lang w:val="en-US"/>
        </w:rPr>
        <w:t xml:space="preserve"> </w:t>
      </w:r>
      <w:r w:rsidRPr="001D2749">
        <w:rPr>
          <w:b/>
          <w:noProof/>
          <w:lang w:val="en-US"/>
        </w:rPr>
        <w:t>1997</w:t>
      </w:r>
      <w:r>
        <w:rPr>
          <w:noProof/>
          <w:lang w:val="en-US"/>
        </w:rPr>
        <w:t xml:space="preserve">, </w:t>
      </w:r>
      <w:r w:rsidRPr="001D2749">
        <w:rPr>
          <w:i/>
          <w:noProof/>
          <w:lang w:val="en-US"/>
        </w:rPr>
        <w:t>22</w:t>
      </w:r>
      <w:r>
        <w:rPr>
          <w:noProof/>
          <w:lang w:val="en-US"/>
        </w:rPr>
        <w:t>, 203.</w:t>
      </w:r>
      <w:bookmarkEnd w:id="42"/>
    </w:p>
    <w:p w14:paraId="71E74143" w14:textId="77777777" w:rsidR="001D2749" w:rsidRDefault="001D2749" w:rsidP="001D2749">
      <w:pPr>
        <w:rPr>
          <w:noProof/>
          <w:lang w:val="en-US"/>
        </w:rPr>
      </w:pPr>
      <w:bookmarkStart w:id="43" w:name="_ENREF_6"/>
      <w:r>
        <w:rPr>
          <w:noProof/>
          <w:lang w:val="en-US"/>
        </w:rPr>
        <w:t xml:space="preserve">[6] A. Guyut, K. Landfester, F. J. Schork, C. Wangd, </w:t>
      </w:r>
      <w:r w:rsidRPr="001D2749">
        <w:rPr>
          <w:i/>
          <w:noProof/>
          <w:lang w:val="en-US"/>
        </w:rPr>
        <w:t>Prog. Polym. Sci.</w:t>
      </w:r>
      <w:r>
        <w:rPr>
          <w:noProof/>
          <w:lang w:val="en-US"/>
        </w:rPr>
        <w:t xml:space="preserve"> </w:t>
      </w:r>
      <w:r w:rsidRPr="001D2749">
        <w:rPr>
          <w:b/>
          <w:noProof/>
          <w:lang w:val="en-US"/>
        </w:rPr>
        <w:t>2007</w:t>
      </w:r>
      <w:r>
        <w:rPr>
          <w:noProof/>
          <w:lang w:val="en-US"/>
        </w:rPr>
        <w:t xml:space="preserve">, </w:t>
      </w:r>
      <w:r w:rsidRPr="001D2749">
        <w:rPr>
          <w:i/>
          <w:noProof/>
          <w:lang w:val="en-US"/>
        </w:rPr>
        <w:t>32</w:t>
      </w:r>
      <w:r>
        <w:rPr>
          <w:noProof/>
          <w:lang w:val="en-US"/>
        </w:rPr>
        <w:t>, 1439.</w:t>
      </w:r>
      <w:bookmarkEnd w:id="43"/>
    </w:p>
    <w:p w14:paraId="4FBF95DC" w14:textId="77777777" w:rsidR="001D2749" w:rsidRDefault="001D2749" w:rsidP="001D2749">
      <w:pPr>
        <w:rPr>
          <w:noProof/>
          <w:lang w:val="en-US"/>
        </w:rPr>
      </w:pPr>
      <w:bookmarkStart w:id="44" w:name="_ENREF_7"/>
      <w:r>
        <w:rPr>
          <w:noProof/>
          <w:lang w:val="en-US"/>
        </w:rPr>
        <w:t xml:space="preserve">[7] C. K. Weiss,  K. Landfester, "Miniemulsion Polymerization as a Means to Encapsulate Organic and Inorganic Materials", in </w:t>
      </w:r>
      <w:r w:rsidRPr="001D2749">
        <w:rPr>
          <w:i/>
          <w:noProof/>
          <w:lang w:val="en-US"/>
        </w:rPr>
        <w:t>Hybrid Latex Particles</w:t>
      </w:r>
      <w:r>
        <w:rPr>
          <w:noProof/>
          <w:lang w:val="en-US"/>
        </w:rPr>
        <w:t>, A.M. VanHerk and K. Landfester, Eds., 2010, p. 185.</w:t>
      </w:r>
      <w:bookmarkEnd w:id="44"/>
    </w:p>
    <w:p w14:paraId="03E4EFC5" w14:textId="77777777" w:rsidR="001D2749" w:rsidRDefault="001D2749" w:rsidP="001D2749">
      <w:pPr>
        <w:rPr>
          <w:noProof/>
          <w:lang w:val="en-US"/>
        </w:rPr>
      </w:pPr>
      <w:bookmarkStart w:id="45" w:name="_ENREF_8"/>
      <w:r>
        <w:rPr>
          <w:noProof/>
          <w:lang w:val="en-US"/>
        </w:rPr>
        <w:t xml:space="preserve">[8] A. P. Zhu, Q. P. Rong, R. Chen, </w:t>
      </w:r>
      <w:r w:rsidRPr="001D2749">
        <w:rPr>
          <w:i/>
          <w:noProof/>
          <w:lang w:val="en-US"/>
        </w:rPr>
        <w:t>J. Adhes. Sci. Technol.</w:t>
      </w:r>
      <w:r>
        <w:rPr>
          <w:noProof/>
          <w:lang w:val="en-US"/>
        </w:rPr>
        <w:t xml:space="preserve"> </w:t>
      </w:r>
      <w:r w:rsidRPr="001D2749">
        <w:rPr>
          <w:b/>
          <w:noProof/>
          <w:lang w:val="en-US"/>
        </w:rPr>
        <w:t>2010</w:t>
      </w:r>
      <w:r>
        <w:rPr>
          <w:noProof/>
          <w:lang w:val="en-US"/>
        </w:rPr>
        <w:t xml:space="preserve">, </w:t>
      </w:r>
      <w:r w:rsidRPr="001D2749">
        <w:rPr>
          <w:i/>
          <w:noProof/>
          <w:lang w:val="en-US"/>
        </w:rPr>
        <w:t>24</w:t>
      </w:r>
      <w:r>
        <w:rPr>
          <w:noProof/>
          <w:lang w:val="en-US"/>
        </w:rPr>
        <w:t>, 267.</w:t>
      </w:r>
      <w:bookmarkEnd w:id="45"/>
    </w:p>
    <w:p w14:paraId="00CEF9B0" w14:textId="77777777" w:rsidR="001D2749" w:rsidRDefault="001D2749" w:rsidP="001D2749">
      <w:pPr>
        <w:rPr>
          <w:noProof/>
          <w:lang w:val="en-US"/>
        </w:rPr>
      </w:pPr>
      <w:bookmarkStart w:id="46" w:name="_ENREF_9"/>
      <w:r>
        <w:rPr>
          <w:noProof/>
          <w:lang w:val="en-US"/>
        </w:rPr>
        <w:t>[9] Z. W. Wicks, Jr., F. N. Jones, S. P. Pappas, D. A. Wicks, "</w:t>
      </w:r>
      <w:r w:rsidRPr="001D2749">
        <w:rPr>
          <w:i/>
          <w:noProof/>
          <w:lang w:val="en-US"/>
        </w:rPr>
        <w:t>Organic Coatings: Science and Technology"</w:t>
      </w:r>
      <w:r>
        <w:rPr>
          <w:noProof/>
          <w:lang w:val="en-US"/>
        </w:rPr>
        <w:t>, Third edition, John Wiley &amp; Sons, Inc., Hoboken, NJ, 2007.</w:t>
      </w:r>
      <w:bookmarkEnd w:id="46"/>
    </w:p>
    <w:p w14:paraId="1F4D935B" w14:textId="77777777" w:rsidR="001D2749" w:rsidRDefault="001D2749" w:rsidP="001D2749">
      <w:pPr>
        <w:rPr>
          <w:noProof/>
          <w:lang w:val="en-US"/>
        </w:rPr>
      </w:pPr>
      <w:bookmarkStart w:id="47" w:name="_ENREF_10"/>
      <w:r>
        <w:rPr>
          <w:noProof/>
          <w:lang w:val="en-US"/>
        </w:rPr>
        <w:t xml:space="preserve">[10] M. Hirose, F. Kadowaki, J. Zhou, </w:t>
      </w:r>
      <w:r w:rsidRPr="001D2749">
        <w:rPr>
          <w:i/>
          <w:noProof/>
          <w:lang w:val="en-US"/>
        </w:rPr>
        <w:t>Prog. Org. Coat.</w:t>
      </w:r>
      <w:r>
        <w:rPr>
          <w:noProof/>
          <w:lang w:val="en-US"/>
        </w:rPr>
        <w:t xml:space="preserve"> </w:t>
      </w:r>
      <w:r w:rsidRPr="001D2749">
        <w:rPr>
          <w:b/>
          <w:noProof/>
          <w:lang w:val="en-US"/>
        </w:rPr>
        <w:t>1997</w:t>
      </w:r>
      <w:r>
        <w:rPr>
          <w:noProof/>
          <w:lang w:val="en-US"/>
        </w:rPr>
        <w:t xml:space="preserve">, </w:t>
      </w:r>
      <w:r w:rsidRPr="001D2749">
        <w:rPr>
          <w:i/>
          <w:noProof/>
          <w:lang w:val="en-US"/>
        </w:rPr>
        <w:t>31</w:t>
      </w:r>
      <w:r>
        <w:rPr>
          <w:noProof/>
          <w:lang w:val="en-US"/>
        </w:rPr>
        <w:t>, 157.</w:t>
      </w:r>
      <w:bookmarkEnd w:id="47"/>
    </w:p>
    <w:p w14:paraId="7E1AC94C" w14:textId="77777777" w:rsidR="001D2749" w:rsidRDefault="001D2749" w:rsidP="001D2749">
      <w:pPr>
        <w:rPr>
          <w:noProof/>
          <w:lang w:val="en-US"/>
        </w:rPr>
      </w:pPr>
      <w:bookmarkStart w:id="48" w:name="_ENREF_11"/>
      <w:r>
        <w:rPr>
          <w:noProof/>
          <w:lang w:val="en-US"/>
        </w:rPr>
        <w:lastRenderedPageBreak/>
        <w:t xml:space="preserve">[11] M. Hirose, J. Zhou, K. Nagai, </w:t>
      </w:r>
      <w:r w:rsidRPr="001D2749">
        <w:rPr>
          <w:i/>
          <w:noProof/>
          <w:lang w:val="en-US"/>
        </w:rPr>
        <w:t>Prog. Org. Coat.</w:t>
      </w:r>
      <w:r>
        <w:rPr>
          <w:noProof/>
          <w:lang w:val="en-US"/>
        </w:rPr>
        <w:t xml:space="preserve"> </w:t>
      </w:r>
      <w:r w:rsidRPr="001D2749">
        <w:rPr>
          <w:b/>
          <w:noProof/>
          <w:lang w:val="en-US"/>
        </w:rPr>
        <w:t>2000</w:t>
      </w:r>
      <w:r>
        <w:rPr>
          <w:noProof/>
          <w:lang w:val="en-US"/>
        </w:rPr>
        <w:t xml:space="preserve">, </w:t>
      </w:r>
      <w:r w:rsidRPr="001D2749">
        <w:rPr>
          <w:i/>
          <w:noProof/>
          <w:lang w:val="en-US"/>
        </w:rPr>
        <w:t>38</w:t>
      </w:r>
      <w:r>
        <w:rPr>
          <w:noProof/>
          <w:lang w:val="en-US"/>
        </w:rPr>
        <w:t>, 27.</w:t>
      </w:r>
      <w:bookmarkEnd w:id="48"/>
    </w:p>
    <w:p w14:paraId="64A959A3" w14:textId="77777777" w:rsidR="001D2749" w:rsidRDefault="001D2749" w:rsidP="001D2749">
      <w:pPr>
        <w:rPr>
          <w:noProof/>
          <w:lang w:val="en-US"/>
        </w:rPr>
      </w:pPr>
      <w:bookmarkStart w:id="49" w:name="_ENREF_12"/>
      <w:r>
        <w:rPr>
          <w:noProof/>
          <w:lang w:val="en-US"/>
        </w:rPr>
        <w:t xml:space="preserve">[12] M. A. R. Meier, J. O. Metzger, U. S. Schubert, </w:t>
      </w:r>
      <w:r w:rsidRPr="001D2749">
        <w:rPr>
          <w:i/>
          <w:noProof/>
          <w:lang w:val="en-US"/>
        </w:rPr>
        <w:t>Chem. Soc. Rev.</w:t>
      </w:r>
      <w:r>
        <w:rPr>
          <w:noProof/>
          <w:lang w:val="en-US"/>
        </w:rPr>
        <w:t xml:space="preserve"> </w:t>
      </w:r>
      <w:r w:rsidRPr="001D2749">
        <w:rPr>
          <w:b/>
          <w:noProof/>
          <w:lang w:val="en-US"/>
        </w:rPr>
        <w:t>2007</w:t>
      </w:r>
      <w:r>
        <w:rPr>
          <w:noProof/>
          <w:lang w:val="en-US"/>
        </w:rPr>
        <w:t xml:space="preserve">, </w:t>
      </w:r>
      <w:r w:rsidRPr="001D2749">
        <w:rPr>
          <w:i/>
          <w:noProof/>
          <w:lang w:val="en-US"/>
        </w:rPr>
        <w:t>36</w:t>
      </w:r>
      <w:r>
        <w:rPr>
          <w:noProof/>
          <w:lang w:val="en-US"/>
        </w:rPr>
        <w:t>, 1788.</w:t>
      </w:r>
      <w:bookmarkEnd w:id="49"/>
    </w:p>
    <w:p w14:paraId="4FE0AF89" w14:textId="77777777" w:rsidR="001D2749" w:rsidRDefault="001D2749" w:rsidP="001D2749">
      <w:pPr>
        <w:rPr>
          <w:noProof/>
          <w:lang w:val="en-US"/>
        </w:rPr>
      </w:pPr>
      <w:bookmarkStart w:id="50" w:name="_ENREF_13"/>
      <w:r>
        <w:rPr>
          <w:noProof/>
          <w:lang w:val="en-US"/>
        </w:rPr>
        <w:t xml:space="preserve">[13] Z. S. Petrovic, </w:t>
      </w:r>
      <w:r w:rsidRPr="001D2749">
        <w:rPr>
          <w:i/>
          <w:noProof/>
          <w:lang w:val="en-US"/>
        </w:rPr>
        <w:t>Polym. Rev.</w:t>
      </w:r>
      <w:r>
        <w:rPr>
          <w:noProof/>
          <w:lang w:val="en-US"/>
        </w:rPr>
        <w:t xml:space="preserve"> </w:t>
      </w:r>
      <w:r w:rsidRPr="001D2749">
        <w:rPr>
          <w:b/>
          <w:noProof/>
          <w:lang w:val="en-US"/>
        </w:rPr>
        <w:t>2008</w:t>
      </w:r>
      <w:r>
        <w:rPr>
          <w:noProof/>
          <w:lang w:val="en-US"/>
        </w:rPr>
        <w:t xml:space="preserve">, </w:t>
      </w:r>
      <w:r w:rsidRPr="001D2749">
        <w:rPr>
          <w:i/>
          <w:noProof/>
          <w:lang w:val="en-US"/>
        </w:rPr>
        <w:t>48</w:t>
      </w:r>
      <w:r>
        <w:rPr>
          <w:noProof/>
          <w:lang w:val="en-US"/>
        </w:rPr>
        <w:t>, 109.</w:t>
      </w:r>
      <w:bookmarkEnd w:id="50"/>
    </w:p>
    <w:p w14:paraId="79BAF521" w14:textId="77777777" w:rsidR="001D2749" w:rsidRDefault="001D2749" w:rsidP="001D2749">
      <w:pPr>
        <w:rPr>
          <w:noProof/>
          <w:lang w:val="en-US"/>
        </w:rPr>
      </w:pPr>
      <w:bookmarkStart w:id="51" w:name="_ENREF_14"/>
      <w:r>
        <w:rPr>
          <w:noProof/>
          <w:lang w:val="en-US"/>
        </w:rPr>
        <w:t xml:space="preserve">[14] Y. Xia,  R. C. Larock, </w:t>
      </w:r>
      <w:r w:rsidRPr="001D2749">
        <w:rPr>
          <w:i/>
          <w:noProof/>
          <w:lang w:val="en-US"/>
        </w:rPr>
        <w:t>Green Chem.</w:t>
      </w:r>
      <w:r>
        <w:rPr>
          <w:noProof/>
          <w:lang w:val="en-US"/>
        </w:rPr>
        <w:t xml:space="preserve"> </w:t>
      </w:r>
      <w:r w:rsidRPr="001D2749">
        <w:rPr>
          <w:b/>
          <w:noProof/>
          <w:lang w:val="en-US"/>
        </w:rPr>
        <w:t>2010</w:t>
      </w:r>
      <w:r>
        <w:rPr>
          <w:noProof/>
          <w:lang w:val="en-US"/>
        </w:rPr>
        <w:t xml:space="preserve">, </w:t>
      </w:r>
      <w:r w:rsidRPr="001D2749">
        <w:rPr>
          <w:i/>
          <w:noProof/>
          <w:lang w:val="en-US"/>
        </w:rPr>
        <w:t>12</w:t>
      </w:r>
      <w:r>
        <w:rPr>
          <w:noProof/>
          <w:lang w:val="en-US"/>
        </w:rPr>
        <w:t xml:space="preserve">, 1893 </w:t>
      </w:r>
      <w:bookmarkEnd w:id="51"/>
    </w:p>
    <w:p w14:paraId="145AF571" w14:textId="77777777" w:rsidR="001D2749" w:rsidRDefault="001D2749" w:rsidP="001D2749">
      <w:pPr>
        <w:rPr>
          <w:noProof/>
          <w:lang w:val="en-US"/>
        </w:rPr>
      </w:pPr>
      <w:bookmarkStart w:id="52" w:name="_ENREF_15"/>
      <w:r>
        <w:rPr>
          <w:noProof/>
          <w:lang w:val="en-US"/>
        </w:rPr>
        <w:t xml:space="preserve">[15] Y. Lu,  R. C. Larock, </w:t>
      </w:r>
      <w:r w:rsidRPr="001D2749">
        <w:rPr>
          <w:i/>
          <w:noProof/>
          <w:lang w:val="en-US"/>
        </w:rPr>
        <w:t>Biomacromolecules</w:t>
      </w:r>
      <w:r>
        <w:rPr>
          <w:noProof/>
          <w:lang w:val="en-US"/>
        </w:rPr>
        <w:t xml:space="preserve"> </w:t>
      </w:r>
      <w:r w:rsidRPr="001D2749">
        <w:rPr>
          <w:b/>
          <w:noProof/>
          <w:lang w:val="en-US"/>
        </w:rPr>
        <w:t>2008</w:t>
      </w:r>
      <w:r>
        <w:rPr>
          <w:noProof/>
          <w:lang w:val="en-US"/>
        </w:rPr>
        <w:t xml:space="preserve">, </w:t>
      </w:r>
      <w:r w:rsidRPr="001D2749">
        <w:rPr>
          <w:i/>
          <w:noProof/>
          <w:lang w:val="en-US"/>
        </w:rPr>
        <w:t>9</w:t>
      </w:r>
      <w:r>
        <w:rPr>
          <w:noProof/>
          <w:lang w:val="en-US"/>
        </w:rPr>
        <w:t>, 3332.</w:t>
      </w:r>
      <w:bookmarkEnd w:id="52"/>
    </w:p>
    <w:p w14:paraId="0086ACAC" w14:textId="77777777" w:rsidR="001D2749" w:rsidRDefault="001D2749" w:rsidP="001D2749">
      <w:pPr>
        <w:rPr>
          <w:noProof/>
          <w:lang w:val="en-US"/>
        </w:rPr>
      </w:pPr>
      <w:bookmarkStart w:id="53" w:name="_ENREF_16"/>
      <w:r>
        <w:rPr>
          <w:noProof/>
          <w:lang w:val="en-US"/>
        </w:rPr>
        <w:t xml:space="preserve">[16] A. Patel, C. Patel, M. G. Patel, M. Patel, A. Dighe, </w:t>
      </w:r>
      <w:r w:rsidRPr="001D2749">
        <w:rPr>
          <w:i/>
          <w:noProof/>
          <w:lang w:val="en-US"/>
        </w:rPr>
        <w:t>Prog. Org. Coat.</w:t>
      </w:r>
      <w:r>
        <w:rPr>
          <w:noProof/>
          <w:lang w:val="en-US"/>
        </w:rPr>
        <w:t xml:space="preserve"> </w:t>
      </w:r>
      <w:r w:rsidRPr="001D2749">
        <w:rPr>
          <w:b/>
          <w:noProof/>
          <w:lang w:val="en-US"/>
        </w:rPr>
        <w:t>2010</w:t>
      </w:r>
      <w:r>
        <w:rPr>
          <w:noProof/>
          <w:lang w:val="en-US"/>
        </w:rPr>
        <w:t xml:space="preserve">, </w:t>
      </w:r>
      <w:r w:rsidRPr="001D2749">
        <w:rPr>
          <w:i/>
          <w:noProof/>
          <w:lang w:val="en-US"/>
        </w:rPr>
        <w:t>67</w:t>
      </w:r>
      <w:r>
        <w:rPr>
          <w:noProof/>
          <w:lang w:val="en-US"/>
        </w:rPr>
        <w:t>, 255.</w:t>
      </w:r>
      <w:bookmarkEnd w:id="53"/>
    </w:p>
    <w:p w14:paraId="499AF3F0" w14:textId="77777777" w:rsidR="001D2749" w:rsidRDefault="001D2749" w:rsidP="001D2749">
      <w:pPr>
        <w:rPr>
          <w:noProof/>
          <w:lang w:val="en-US"/>
        </w:rPr>
      </w:pPr>
      <w:bookmarkStart w:id="54" w:name="_ENREF_17"/>
      <w:r>
        <w:rPr>
          <w:noProof/>
          <w:lang w:val="en-US"/>
        </w:rPr>
        <w:t xml:space="preserve">[17] Y. Lu,  R. C. Larock, </w:t>
      </w:r>
      <w:r w:rsidRPr="001D2749">
        <w:rPr>
          <w:i/>
          <w:noProof/>
          <w:lang w:val="en-US"/>
        </w:rPr>
        <w:t>Biomacromolecules</w:t>
      </w:r>
      <w:r>
        <w:rPr>
          <w:noProof/>
          <w:lang w:val="en-US"/>
        </w:rPr>
        <w:t xml:space="preserve"> </w:t>
      </w:r>
      <w:r w:rsidRPr="001D2749">
        <w:rPr>
          <w:b/>
          <w:noProof/>
          <w:lang w:val="en-US"/>
        </w:rPr>
        <w:t>2007</w:t>
      </w:r>
      <w:r>
        <w:rPr>
          <w:noProof/>
          <w:lang w:val="en-US"/>
        </w:rPr>
        <w:t xml:space="preserve">, </w:t>
      </w:r>
      <w:r w:rsidRPr="001D2749">
        <w:rPr>
          <w:i/>
          <w:noProof/>
          <w:lang w:val="en-US"/>
        </w:rPr>
        <w:t>8</w:t>
      </w:r>
      <w:r>
        <w:rPr>
          <w:noProof/>
          <w:lang w:val="en-US"/>
        </w:rPr>
        <w:t xml:space="preserve">, 3108 </w:t>
      </w:r>
      <w:bookmarkEnd w:id="54"/>
    </w:p>
    <w:p w14:paraId="588D1388" w14:textId="77777777" w:rsidR="001D2749" w:rsidRDefault="001D2749" w:rsidP="001D2749">
      <w:pPr>
        <w:rPr>
          <w:noProof/>
          <w:lang w:val="en-US"/>
        </w:rPr>
      </w:pPr>
      <w:bookmarkStart w:id="55" w:name="_ENREF_18"/>
      <w:r>
        <w:rPr>
          <w:noProof/>
          <w:lang w:val="en-US"/>
        </w:rPr>
        <w:t xml:space="preserve">[18] Y. Xia,  R. C. Larock, </w:t>
      </w:r>
      <w:r w:rsidRPr="001D2749">
        <w:rPr>
          <w:i/>
          <w:noProof/>
          <w:lang w:val="en-US"/>
        </w:rPr>
        <w:t>Green Chem.</w:t>
      </w:r>
      <w:r>
        <w:rPr>
          <w:noProof/>
          <w:lang w:val="en-US"/>
        </w:rPr>
        <w:t xml:space="preserve"> </w:t>
      </w:r>
      <w:r w:rsidRPr="001D2749">
        <w:rPr>
          <w:b/>
          <w:noProof/>
          <w:lang w:val="en-US"/>
        </w:rPr>
        <w:t>2010</w:t>
      </w:r>
      <w:r>
        <w:rPr>
          <w:noProof/>
          <w:lang w:val="en-US"/>
        </w:rPr>
        <w:t xml:space="preserve">, </w:t>
      </w:r>
      <w:r w:rsidRPr="001D2749">
        <w:rPr>
          <w:i/>
          <w:noProof/>
          <w:lang w:val="en-US"/>
        </w:rPr>
        <w:t>12</w:t>
      </w:r>
      <w:r>
        <w:rPr>
          <w:noProof/>
          <w:lang w:val="en-US"/>
        </w:rPr>
        <w:t>, 1893.</w:t>
      </w:r>
      <w:bookmarkEnd w:id="55"/>
    </w:p>
    <w:p w14:paraId="37332970" w14:textId="77777777" w:rsidR="001D2749" w:rsidRDefault="001D2749" w:rsidP="001D2749">
      <w:pPr>
        <w:rPr>
          <w:noProof/>
          <w:lang w:val="en-US"/>
        </w:rPr>
      </w:pPr>
      <w:bookmarkStart w:id="56" w:name="_ENREF_19"/>
      <w:r>
        <w:rPr>
          <w:noProof/>
          <w:lang w:val="en-US"/>
        </w:rPr>
        <w:t xml:space="preserve">[19] United States. US 6,166,150 (2000), BASF Coatings AG, invs.: G. Wilke, U. Poth, R. Seidemann, V. Kadambande; </w:t>
      </w:r>
      <w:r w:rsidRPr="001D2749">
        <w:rPr>
          <w:i/>
          <w:noProof/>
          <w:lang w:val="en-US"/>
        </w:rPr>
        <w:t>USPTO</w:t>
      </w:r>
      <w:r>
        <w:rPr>
          <w:noProof/>
          <w:lang w:val="en-US"/>
        </w:rPr>
        <w:t xml:space="preserve"> </w:t>
      </w:r>
      <w:bookmarkEnd w:id="56"/>
    </w:p>
    <w:p w14:paraId="40C99025" w14:textId="77777777" w:rsidR="001D2749" w:rsidRDefault="001D2749" w:rsidP="001D2749">
      <w:pPr>
        <w:rPr>
          <w:noProof/>
          <w:lang w:val="en-US"/>
        </w:rPr>
      </w:pPr>
      <w:bookmarkStart w:id="57" w:name="_ENREF_20"/>
      <w:r>
        <w:rPr>
          <w:noProof/>
          <w:lang w:val="en-US"/>
        </w:rPr>
        <w:t xml:space="preserve">[20] B. K. Kim, </w:t>
      </w:r>
      <w:r w:rsidRPr="001D2749">
        <w:rPr>
          <w:i/>
          <w:noProof/>
          <w:lang w:val="en-US"/>
        </w:rPr>
        <w:t>Colloid Polym. Sci.</w:t>
      </w:r>
      <w:r>
        <w:rPr>
          <w:noProof/>
          <w:lang w:val="en-US"/>
        </w:rPr>
        <w:t xml:space="preserve"> </w:t>
      </w:r>
      <w:r w:rsidRPr="001D2749">
        <w:rPr>
          <w:b/>
          <w:noProof/>
          <w:lang w:val="en-US"/>
        </w:rPr>
        <w:t>1996</w:t>
      </w:r>
      <w:r>
        <w:rPr>
          <w:noProof/>
          <w:lang w:val="en-US"/>
        </w:rPr>
        <w:t xml:space="preserve">, </w:t>
      </w:r>
      <w:r w:rsidRPr="001D2749">
        <w:rPr>
          <w:i/>
          <w:noProof/>
          <w:lang w:val="en-US"/>
        </w:rPr>
        <w:t>274</w:t>
      </w:r>
      <w:r>
        <w:rPr>
          <w:noProof/>
          <w:lang w:val="en-US"/>
        </w:rPr>
        <w:t>, 599.</w:t>
      </w:r>
      <w:bookmarkEnd w:id="57"/>
    </w:p>
    <w:p w14:paraId="0FABA8D8" w14:textId="77777777" w:rsidR="001D2749" w:rsidRDefault="001D2749" w:rsidP="001D2749">
      <w:pPr>
        <w:rPr>
          <w:noProof/>
          <w:lang w:val="en-US"/>
        </w:rPr>
      </w:pPr>
      <w:bookmarkStart w:id="58" w:name="_ENREF_21"/>
      <w:r>
        <w:rPr>
          <w:noProof/>
          <w:lang w:val="en-US"/>
        </w:rPr>
        <w:t xml:space="preserve">[21] S. Y. Lee, J. S. Lee, B. K. Kim, </w:t>
      </w:r>
      <w:r w:rsidRPr="001D2749">
        <w:rPr>
          <w:i/>
          <w:noProof/>
          <w:lang w:val="en-US"/>
        </w:rPr>
        <w:t>Polym. Int.</w:t>
      </w:r>
      <w:r>
        <w:rPr>
          <w:noProof/>
          <w:lang w:val="en-US"/>
        </w:rPr>
        <w:t xml:space="preserve"> </w:t>
      </w:r>
      <w:r w:rsidRPr="001D2749">
        <w:rPr>
          <w:b/>
          <w:noProof/>
          <w:lang w:val="en-US"/>
        </w:rPr>
        <w:t>1997</w:t>
      </w:r>
      <w:r>
        <w:rPr>
          <w:noProof/>
          <w:lang w:val="en-US"/>
        </w:rPr>
        <w:t xml:space="preserve">, </w:t>
      </w:r>
      <w:r w:rsidRPr="001D2749">
        <w:rPr>
          <w:i/>
          <w:noProof/>
          <w:lang w:val="en-US"/>
        </w:rPr>
        <w:t>42</w:t>
      </w:r>
      <w:r>
        <w:rPr>
          <w:noProof/>
          <w:lang w:val="en-US"/>
        </w:rPr>
        <w:t xml:space="preserve">, 67 </w:t>
      </w:r>
      <w:bookmarkEnd w:id="58"/>
    </w:p>
    <w:p w14:paraId="4779324C" w14:textId="77777777" w:rsidR="001D2749" w:rsidRDefault="001D2749" w:rsidP="001D2749">
      <w:pPr>
        <w:rPr>
          <w:noProof/>
          <w:lang w:val="en-US"/>
        </w:rPr>
      </w:pPr>
      <w:bookmarkStart w:id="59" w:name="_ENREF_22"/>
      <w:r>
        <w:rPr>
          <w:noProof/>
          <w:lang w:val="en-US"/>
        </w:rPr>
        <w:t xml:space="preserve">[22] Y. Lu,  R. C. Larock, "Novel Biobased Plastics, Rubbers, Composites, Coatings and Adhesives from Agricultural Oils and By-Products", in </w:t>
      </w:r>
      <w:r w:rsidRPr="001D2749">
        <w:rPr>
          <w:i/>
          <w:noProof/>
          <w:lang w:val="en-US"/>
        </w:rPr>
        <w:t>Green Polymer Chemistry: Biocatalysis and Biomaterials</w:t>
      </w:r>
      <w:r>
        <w:rPr>
          <w:noProof/>
          <w:lang w:val="en-US"/>
        </w:rPr>
        <w:t>, American Chemical Society, 2010, p. 87.</w:t>
      </w:r>
      <w:bookmarkEnd w:id="59"/>
    </w:p>
    <w:p w14:paraId="0F8B608F" w14:textId="77777777" w:rsidR="001D2749" w:rsidRDefault="001D2749" w:rsidP="001D2749">
      <w:pPr>
        <w:rPr>
          <w:noProof/>
          <w:lang w:val="en-US"/>
        </w:rPr>
      </w:pPr>
      <w:bookmarkStart w:id="60" w:name="_ENREF_23"/>
      <w:r>
        <w:rPr>
          <w:noProof/>
          <w:lang w:val="en-US"/>
        </w:rPr>
        <w:t xml:space="preserve">[23] H. Fu, H. Huang, Q. Wang, H. Zhang, H. C. HQ, </w:t>
      </w:r>
      <w:r w:rsidRPr="001D2749">
        <w:rPr>
          <w:i/>
          <w:noProof/>
          <w:lang w:val="en-US"/>
        </w:rPr>
        <w:t>J. Disper. Sci. Technol.</w:t>
      </w:r>
      <w:r>
        <w:rPr>
          <w:noProof/>
          <w:lang w:val="en-US"/>
        </w:rPr>
        <w:t xml:space="preserve"> </w:t>
      </w:r>
      <w:r w:rsidRPr="001D2749">
        <w:rPr>
          <w:b/>
          <w:noProof/>
          <w:lang w:val="en-US"/>
        </w:rPr>
        <w:t>2009</w:t>
      </w:r>
      <w:r>
        <w:rPr>
          <w:noProof/>
          <w:lang w:val="en-US"/>
        </w:rPr>
        <w:t xml:space="preserve">, </w:t>
      </w:r>
      <w:r w:rsidRPr="001D2749">
        <w:rPr>
          <w:i/>
          <w:noProof/>
          <w:lang w:val="en-US"/>
        </w:rPr>
        <w:t>30</w:t>
      </w:r>
      <w:r>
        <w:rPr>
          <w:noProof/>
          <w:lang w:val="en-US"/>
        </w:rPr>
        <w:t>, 634.</w:t>
      </w:r>
      <w:bookmarkEnd w:id="60"/>
    </w:p>
    <w:p w14:paraId="71040458" w14:textId="77777777" w:rsidR="001D2749" w:rsidRDefault="001D2749" w:rsidP="001D2749">
      <w:pPr>
        <w:rPr>
          <w:noProof/>
          <w:lang w:val="en-US"/>
        </w:rPr>
      </w:pPr>
      <w:bookmarkStart w:id="61" w:name="_ENREF_24"/>
      <w:r>
        <w:rPr>
          <w:noProof/>
          <w:lang w:val="en-US"/>
        </w:rPr>
        <w:t xml:space="preserve">[24] G. A. Howarth, </w:t>
      </w:r>
      <w:r w:rsidRPr="001D2749">
        <w:rPr>
          <w:i/>
          <w:noProof/>
          <w:lang w:val="en-US"/>
        </w:rPr>
        <w:t>Surf. Coat. Int. Pt. B-Coat. Trans.</w:t>
      </w:r>
      <w:r>
        <w:rPr>
          <w:noProof/>
          <w:lang w:val="en-US"/>
        </w:rPr>
        <w:t xml:space="preserve"> </w:t>
      </w:r>
      <w:r w:rsidRPr="001D2749">
        <w:rPr>
          <w:b/>
          <w:noProof/>
          <w:lang w:val="en-US"/>
        </w:rPr>
        <w:t>2003</w:t>
      </w:r>
      <w:r>
        <w:rPr>
          <w:noProof/>
          <w:lang w:val="en-US"/>
        </w:rPr>
        <w:t xml:space="preserve">, </w:t>
      </w:r>
      <w:r w:rsidRPr="001D2749">
        <w:rPr>
          <w:i/>
          <w:noProof/>
          <w:lang w:val="en-US"/>
        </w:rPr>
        <w:t>86</w:t>
      </w:r>
      <w:r>
        <w:rPr>
          <w:noProof/>
          <w:lang w:val="en-US"/>
        </w:rPr>
        <w:t>, 111.</w:t>
      </w:r>
      <w:bookmarkEnd w:id="61"/>
    </w:p>
    <w:p w14:paraId="42279F3A" w14:textId="77777777" w:rsidR="001D2749" w:rsidRDefault="001D2749" w:rsidP="001D2749">
      <w:pPr>
        <w:rPr>
          <w:noProof/>
          <w:lang w:val="en-US"/>
        </w:rPr>
      </w:pPr>
      <w:bookmarkStart w:id="62" w:name="_ENREF_25"/>
      <w:r>
        <w:rPr>
          <w:noProof/>
          <w:lang w:val="en-US"/>
        </w:rPr>
        <w:t xml:space="preserve">[25] H. Pan,  D. Chen, </w:t>
      </w:r>
      <w:r w:rsidRPr="001D2749">
        <w:rPr>
          <w:i/>
          <w:noProof/>
          <w:lang w:val="en-US"/>
        </w:rPr>
        <w:t>Text. Res. J.</w:t>
      </w:r>
      <w:r>
        <w:rPr>
          <w:noProof/>
          <w:lang w:val="en-US"/>
        </w:rPr>
        <w:t xml:space="preserve"> </w:t>
      </w:r>
      <w:r w:rsidRPr="001D2749">
        <w:rPr>
          <w:b/>
          <w:noProof/>
          <w:lang w:val="en-US"/>
        </w:rPr>
        <w:t>2009</w:t>
      </w:r>
      <w:r>
        <w:rPr>
          <w:noProof/>
          <w:lang w:val="en-US"/>
        </w:rPr>
        <w:t xml:space="preserve">, </w:t>
      </w:r>
      <w:r w:rsidRPr="001D2749">
        <w:rPr>
          <w:i/>
          <w:noProof/>
          <w:lang w:val="en-US"/>
        </w:rPr>
        <w:t>79</w:t>
      </w:r>
      <w:r>
        <w:rPr>
          <w:noProof/>
          <w:lang w:val="en-US"/>
        </w:rPr>
        <w:t>, 687.</w:t>
      </w:r>
      <w:bookmarkEnd w:id="62"/>
    </w:p>
    <w:p w14:paraId="05144645" w14:textId="77777777" w:rsidR="001D2749" w:rsidRDefault="001D2749" w:rsidP="001D2749">
      <w:pPr>
        <w:rPr>
          <w:noProof/>
          <w:lang w:val="en-US"/>
        </w:rPr>
      </w:pPr>
      <w:bookmarkStart w:id="63" w:name="_ENREF_26"/>
      <w:r>
        <w:rPr>
          <w:noProof/>
          <w:lang w:val="en-US"/>
        </w:rPr>
        <w:t xml:space="preserve">[26] Q. B. Meng, S.-I. Lee, C. Nah, Y.-S. Lee, </w:t>
      </w:r>
      <w:r w:rsidRPr="001D2749">
        <w:rPr>
          <w:i/>
          <w:noProof/>
          <w:lang w:val="en-US"/>
        </w:rPr>
        <w:t>Prog. Org. Coat.</w:t>
      </w:r>
      <w:r>
        <w:rPr>
          <w:noProof/>
          <w:lang w:val="en-US"/>
        </w:rPr>
        <w:t xml:space="preserve"> </w:t>
      </w:r>
      <w:r w:rsidRPr="001D2749">
        <w:rPr>
          <w:b/>
          <w:noProof/>
          <w:lang w:val="en-US"/>
        </w:rPr>
        <w:t>2009</w:t>
      </w:r>
      <w:r>
        <w:rPr>
          <w:noProof/>
          <w:lang w:val="en-US"/>
        </w:rPr>
        <w:t xml:space="preserve">, </w:t>
      </w:r>
      <w:r w:rsidRPr="001D2749">
        <w:rPr>
          <w:i/>
          <w:noProof/>
          <w:lang w:val="en-US"/>
        </w:rPr>
        <w:t>66</w:t>
      </w:r>
      <w:r>
        <w:rPr>
          <w:noProof/>
          <w:lang w:val="en-US"/>
        </w:rPr>
        <w:t xml:space="preserve">, 382 </w:t>
      </w:r>
      <w:bookmarkEnd w:id="63"/>
    </w:p>
    <w:p w14:paraId="75D88281" w14:textId="77777777" w:rsidR="001D2749" w:rsidRDefault="001D2749" w:rsidP="001D2749">
      <w:pPr>
        <w:rPr>
          <w:noProof/>
          <w:lang w:val="en-US"/>
        </w:rPr>
      </w:pPr>
      <w:bookmarkStart w:id="64" w:name="_ENREF_27"/>
      <w:r>
        <w:rPr>
          <w:noProof/>
          <w:lang w:val="en-US"/>
        </w:rPr>
        <w:t xml:space="preserve">[27] E. Orgilés-Calpena, F. Arán-Aís, A. M. Torró-Palau, C. Orgilés-Barceló, J. M. Martín-Martínez, </w:t>
      </w:r>
      <w:r w:rsidRPr="001D2749">
        <w:rPr>
          <w:i/>
          <w:noProof/>
          <w:lang w:val="en-US"/>
        </w:rPr>
        <w:t>Int. J. Adhes. Adhes.</w:t>
      </w:r>
      <w:r>
        <w:rPr>
          <w:noProof/>
          <w:lang w:val="en-US"/>
        </w:rPr>
        <w:t xml:space="preserve"> </w:t>
      </w:r>
      <w:r w:rsidRPr="001D2749">
        <w:rPr>
          <w:b/>
          <w:noProof/>
          <w:lang w:val="en-US"/>
        </w:rPr>
        <w:t>2009</w:t>
      </w:r>
      <w:r>
        <w:rPr>
          <w:noProof/>
          <w:lang w:val="en-US"/>
        </w:rPr>
        <w:t xml:space="preserve">, </w:t>
      </w:r>
      <w:r w:rsidRPr="001D2749">
        <w:rPr>
          <w:i/>
          <w:noProof/>
          <w:lang w:val="en-US"/>
        </w:rPr>
        <w:t>29</w:t>
      </w:r>
      <w:r>
        <w:rPr>
          <w:noProof/>
          <w:lang w:val="en-US"/>
        </w:rPr>
        <w:t>, 774.</w:t>
      </w:r>
      <w:bookmarkEnd w:id="64"/>
    </w:p>
    <w:p w14:paraId="0E138CF9" w14:textId="77777777" w:rsidR="001D2749" w:rsidRDefault="001D2749" w:rsidP="001D2749">
      <w:pPr>
        <w:rPr>
          <w:noProof/>
          <w:lang w:val="en-US"/>
        </w:rPr>
      </w:pPr>
      <w:bookmarkStart w:id="65" w:name="_ENREF_28"/>
      <w:r>
        <w:rPr>
          <w:noProof/>
          <w:lang w:val="en-US"/>
        </w:rPr>
        <w:t xml:space="preserve">[28] O. Jaudouin, J. J. Robin, J. M. Lopez-Cuesta, D. Perrin, C. Imbert, </w:t>
      </w:r>
      <w:r w:rsidRPr="001D2749">
        <w:rPr>
          <w:i/>
          <w:noProof/>
          <w:lang w:val="en-US"/>
        </w:rPr>
        <w:t>Polym. Int.</w:t>
      </w:r>
      <w:r>
        <w:rPr>
          <w:noProof/>
          <w:lang w:val="en-US"/>
        </w:rPr>
        <w:t xml:space="preserve"> </w:t>
      </w:r>
      <w:r w:rsidRPr="001D2749">
        <w:rPr>
          <w:b/>
          <w:noProof/>
          <w:lang w:val="en-US"/>
        </w:rPr>
        <w:t>2012</w:t>
      </w:r>
      <w:r>
        <w:rPr>
          <w:noProof/>
          <w:lang w:val="en-US"/>
        </w:rPr>
        <w:t xml:space="preserve">, </w:t>
      </w:r>
      <w:r w:rsidRPr="001D2749">
        <w:rPr>
          <w:i/>
          <w:noProof/>
          <w:lang w:val="en-US"/>
        </w:rPr>
        <w:t>61</w:t>
      </w:r>
      <w:r>
        <w:rPr>
          <w:noProof/>
          <w:lang w:val="en-US"/>
        </w:rPr>
        <w:t>, 495.</w:t>
      </w:r>
      <w:bookmarkEnd w:id="65"/>
    </w:p>
    <w:p w14:paraId="1F13D48C" w14:textId="77777777" w:rsidR="001D2749" w:rsidRDefault="001D2749" w:rsidP="001D2749">
      <w:pPr>
        <w:rPr>
          <w:noProof/>
          <w:lang w:val="en-US"/>
        </w:rPr>
      </w:pPr>
      <w:bookmarkStart w:id="66" w:name="_ENREF_29"/>
      <w:r>
        <w:rPr>
          <w:noProof/>
          <w:lang w:val="en-US"/>
        </w:rPr>
        <w:t xml:space="preserve">[29] V. D. Athawale,  R. V. Nimbalkar, </w:t>
      </w:r>
      <w:r w:rsidRPr="001D2749">
        <w:rPr>
          <w:i/>
          <w:noProof/>
          <w:lang w:val="en-US"/>
        </w:rPr>
        <w:t>J. Am. Oil Chem. Soc.</w:t>
      </w:r>
      <w:r>
        <w:rPr>
          <w:noProof/>
          <w:lang w:val="en-US"/>
        </w:rPr>
        <w:t xml:space="preserve"> </w:t>
      </w:r>
      <w:r w:rsidRPr="001D2749">
        <w:rPr>
          <w:b/>
          <w:noProof/>
          <w:lang w:val="en-US"/>
        </w:rPr>
        <w:t>2011</w:t>
      </w:r>
      <w:r>
        <w:rPr>
          <w:noProof/>
          <w:lang w:val="en-US"/>
        </w:rPr>
        <w:t xml:space="preserve">, </w:t>
      </w:r>
      <w:r w:rsidRPr="001D2749">
        <w:rPr>
          <w:i/>
          <w:noProof/>
          <w:lang w:val="en-US"/>
        </w:rPr>
        <w:t>88</w:t>
      </w:r>
      <w:r>
        <w:rPr>
          <w:noProof/>
          <w:lang w:val="en-US"/>
        </w:rPr>
        <w:t>, 159.</w:t>
      </w:r>
      <w:bookmarkEnd w:id="66"/>
    </w:p>
    <w:p w14:paraId="56CDB927" w14:textId="77777777" w:rsidR="001D2749" w:rsidRDefault="001D2749" w:rsidP="001D2749">
      <w:pPr>
        <w:rPr>
          <w:noProof/>
          <w:lang w:val="en-US"/>
        </w:rPr>
      </w:pPr>
      <w:bookmarkStart w:id="67" w:name="_ENREF_30"/>
      <w:r>
        <w:rPr>
          <w:noProof/>
          <w:lang w:val="en-US"/>
        </w:rPr>
        <w:t xml:space="preserve">[30] G. N. Manvi,  R. N. Jagtap, </w:t>
      </w:r>
      <w:r w:rsidRPr="001D2749">
        <w:rPr>
          <w:i/>
          <w:noProof/>
          <w:lang w:val="en-US"/>
        </w:rPr>
        <w:t>J. Disper. Sci. Technol.</w:t>
      </w:r>
      <w:r>
        <w:rPr>
          <w:noProof/>
          <w:lang w:val="en-US"/>
        </w:rPr>
        <w:t xml:space="preserve"> </w:t>
      </w:r>
      <w:r w:rsidRPr="001D2749">
        <w:rPr>
          <w:b/>
          <w:noProof/>
          <w:lang w:val="en-US"/>
        </w:rPr>
        <w:t>2010</w:t>
      </w:r>
      <w:r>
        <w:rPr>
          <w:noProof/>
          <w:lang w:val="en-US"/>
        </w:rPr>
        <w:t xml:space="preserve">, </w:t>
      </w:r>
      <w:r w:rsidRPr="001D2749">
        <w:rPr>
          <w:i/>
          <w:noProof/>
          <w:lang w:val="en-US"/>
        </w:rPr>
        <w:t>31</w:t>
      </w:r>
      <w:r>
        <w:rPr>
          <w:noProof/>
          <w:lang w:val="en-US"/>
        </w:rPr>
        <w:t>, 1376.</w:t>
      </w:r>
      <w:bookmarkEnd w:id="67"/>
    </w:p>
    <w:p w14:paraId="2D44F326" w14:textId="77777777" w:rsidR="001D2749" w:rsidRDefault="001D2749" w:rsidP="001D2749">
      <w:pPr>
        <w:rPr>
          <w:noProof/>
          <w:lang w:val="en-US"/>
        </w:rPr>
      </w:pPr>
      <w:bookmarkStart w:id="68" w:name="_ENREF_31"/>
      <w:r>
        <w:rPr>
          <w:noProof/>
          <w:lang w:val="en-US"/>
        </w:rPr>
        <w:t xml:space="preserve">[31] H. Sardon, L. Irusta, M. J. Fernandez-Berridi, J. Luna, M. Lansalot, E. Bourgeat-Lami, </w:t>
      </w:r>
      <w:r w:rsidRPr="001D2749">
        <w:rPr>
          <w:i/>
          <w:noProof/>
          <w:lang w:val="en-US"/>
        </w:rPr>
        <w:t>J. Appl. Polym. Sci.</w:t>
      </w:r>
      <w:r>
        <w:rPr>
          <w:noProof/>
          <w:lang w:val="en-US"/>
        </w:rPr>
        <w:t xml:space="preserve"> </w:t>
      </w:r>
      <w:r w:rsidRPr="001D2749">
        <w:rPr>
          <w:b/>
          <w:noProof/>
          <w:lang w:val="en-US"/>
        </w:rPr>
        <w:t>2011</w:t>
      </w:r>
      <w:r>
        <w:rPr>
          <w:noProof/>
          <w:lang w:val="en-US"/>
        </w:rPr>
        <w:t xml:space="preserve">, </w:t>
      </w:r>
      <w:r w:rsidRPr="001D2749">
        <w:rPr>
          <w:i/>
          <w:noProof/>
          <w:lang w:val="en-US"/>
        </w:rPr>
        <w:t>120</w:t>
      </w:r>
      <w:r>
        <w:rPr>
          <w:noProof/>
          <w:lang w:val="en-US"/>
        </w:rPr>
        <w:t>, 2054.</w:t>
      </w:r>
      <w:bookmarkEnd w:id="68"/>
    </w:p>
    <w:p w14:paraId="4930B473" w14:textId="77777777" w:rsidR="001D2749" w:rsidRDefault="001D2749" w:rsidP="001D2749">
      <w:pPr>
        <w:rPr>
          <w:noProof/>
          <w:lang w:val="en-US"/>
        </w:rPr>
      </w:pPr>
      <w:bookmarkStart w:id="69" w:name="_ENREF_32"/>
      <w:r>
        <w:rPr>
          <w:noProof/>
          <w:lang w:val="en-US"/>
        </w:rPr>
        <w:t>[32] J. R. Fried, "</w:t>
      </w:r>
      <w:r w:rsidRPr="001D2749">
        <w:rPr>
          <w:i/>
          <w:noProof/>
          <w:lang w:val="en-US"/>
        </w:rPr>
        <w:t>Polymer Science &amp; Technology"</w:t>
      </w:r>
      <w:r>
        <w:rPr>
          <w:noProof/>
          <w:lang w:val="en-US"/>
        </w:rPr>
        <w:t>, 2nd edition, Prentice Hall Professional Technical Reference, Upper Saddle River, NJ, 2003.</w:t>
      </w:r>
      <w:bookmarkEnd w:id="69"/>
    </w:p>
    <w:p w14:paraId="6C8769BB" w14:textId="77777777" w:rsidR="001D2749" w:rsidRDefault="001D2749" w:rsidP="001D2749">
      <w:pPr>
        <w:rPr>
          <w:noProof/>
          <w:lang w:val="en-US"/>
        </w:rPr>
      </w:pPr>
      <w:bookmarkStart w:id="70" w:name="_ENREF_33"/>
      <w:r>
        <w:rPr>
          <w:noProof/>
          <w:lang w:val="en-US"/>
        </w:rPr>
        <w:t xml:space="preserve">[33] A. M. van Herk, "Historical Overview of (Mini)emulsion Polymerizations and Preparation of Hybrid Latex Particles", in </w:t>
      </w:r>
      <w:r w:rsidRPr="001D2749">
        <w:rPr>
          <w:i/>
          <w:noProof/>
          <w:lang w:val="en-US"/>
        </w:rPr>
        <w:t>Hybrid Latex Particles</w:t>
      </w:r>
      <w:r>
        <w:rPr>
          <w:noProof/>
          <w:lang w:val="en-US"/>
        </w:rPr>
        <w:t>, A.M. VanHerk and K. Landfester, Eds., Springer-Verlag Berlin, Berlin, 2010, p. 1.</w:t>
      </w:r>
      <w:bookmarkEnd w:id="70"/>
    </w:p>
    <w:p w14:paraId="21F00F7D" w14:textId="77777777" w:rsidR="001D2749" w:rsidRDefault="001D2749" w:rsidP="001D2749">
      <w:pPr>
        <w:rPr>
          <w:noProof/>
          <w:lang w:val="en-US"/>
        </w:rPr>
      </w:pPr>
      <w:bookmarkStart w:id="71" w:name="_ENREF_34"/>
      <w:r>
        <w:rPr>
          <w:noProof/>
          <w:lang w:val="en-US"/>
        </w:rPr>
        <w:t>[34] C. R. Martens, "</w:t>
      </w:r>
      <w:r w:rsidRPr="001D2749">
        <w:rPr>
          <w:i/>
          <w:noProof/>
          <w:lang w:val="en-US"/>
        </w:rPr>
        <w:t>Emulsion and Water-Soluble Paints and Coatings"</w:t>
      </w:r>
      <w:r>
        <w:rPr>
          <w:noProof/>
          <w:lang w:val="en-US"/>
        </w:rPr>
        <w:t>, Reinhold Publishing Corp., New York, 1964.</w:t>
      </w:r>
      <w:bookmarkEnd w:id="71"/>
    </w:p>
    <w:p w14:paraId="118EFF43" w14:textId="77777777" w:rsidR="001D2749" w:rsidRDefault="001D2749" w:rsidP="001D2749">
      <w:pPr>
        <w:rPr>
          <w:noProof/>
          <w:lang w:val="en-US"/>
        </w:rPr>
      </w:pPr>
      <w:bookmarkStart w:id="72" w:name="_ENREF_35"/>
      <w:r>
        <w:rPr>
          <w:noProof/>
          <w:lang w:val="en-US"/>
        </w:rPr>
        <w:t>[35] C. R. Martens, "</w:t>
      </w:r>
      <w:r w:rsidRPr="001D2749">
        <w:rPr>
          <w:i/>
          <w:noProof/>
          <w:lang w:val="en-US"/>
        </w:rPr>
        <w:t>Waterborne Coatings: Emulsion and Water-Soluble Paints"</w:t>
      </w:r>
      <w:r>
        <w:rPr>
          <w:noProof/>
          <w:lang w:val="en-US"/>
        </w:rPr>
        <w:t>, Van Nostrand Reinhold Co., New York, 1981.</w:t>
      </w:r>
      <w:bookmarkEnd w:id="72"/>
    </w:p>
    <w:p w14:paraId="35E36071" w14:textId="77777777" w:rsidR="001D2749" w:rsidRDefault="001D2749" w:rsidP="001D2749">
      <w:pPr>
        <w:rPr>
          <w:noProof/>
          <w:lang w:val="en-US"/>
        </w:rPr>
      </w:pPr>
      <w:bookmarkStart w:id="73" w:name="_ENREF_36"/>
      <w:r>
        <w:rPr>
          <w:noProof/>
          <w:lang w:val="en-US"/>
        </w:rPr>
        <w:t xml:space="preserve">[36] A. C. Aznar, O. R. Pardini, J. I. Amalvy, </w:t>
      </w:r>
      <w:r w:rsidRPr="001D2749">
        <w:rPr>
          <w:i/>
          <w:noProof/>
          <w:lang w:val="en-US"/>
        </w:rPr>
        <w:t>Prog. Org. Coat.</w:t>
      </w:r>
      <w:r>
        <w:rPr>
          <w:noProof/>
          <w:lang w:val="en-US"/>
        </w:rPr>
        <w:t xml:space="preserve"> </w:t>
      </w:r>
      <w:r w:rsidRPr="001D2749">
        <w:rPr>
          <w:b/>
          <w:noProof/>
          <w:lang w:val="en-US"/>
        </w:rPr>
        <w:t>2006</w:t>
      </w:r>
      <w:r>
        <w:rPr>
          <w:noProof/>
          <w:lang w:val="en-US"/>
        </w:rPr>
        <w:t xml:space="preserve">, </w:t>
      </w:r>
      <w:r w:rsidRPr="001D2749">
        <w:rPr>
          <w:i/>
          <w:noProof/>
          <w:lang w:val="en-US"/>
        </w:rPr>
        <w:t>55</w:t>
      </w:r>
      <w:r>
        <w:rPr>
          <w:noProof/>
          <w:lang w:val="en-US"/>
        </w:rPr>
        <w:t>, 43.</w:t>
      </w:r>
      <w:bookmarkEnd w:id="73"/>
    </w:p>
    <w:p w14:paraId="6EF7A43E" w14:textId="77777777" w:rsidR="001D2749" w:rsidRDefault="001D2749" w:rsidP="001D2749">
      <w:pPr>
        <w:rPr>
          <w:noProof/>
          <w:lang w:val="en-US"/>
        </w:rPr>
      </w:pPr>
      <w:bookmarkStart w:id="74" w:name="_ENREF_37"/>
      <w:r>
        <w:rPr>
          <w:noProof/>
          <w:lang w:val="en-US"/>
        </w:rPr>
        <w:t xml:space="preserve">[37] M. Li, E. S. Daniels, V. Dimonie, E. D. Sudol, M. S. El-Aasser, </w:t>
      </w:r>
      <w:r w:rsidRPr="001D2749">
        <w:rPr>
          <w:i/>
          <w:noProof/>
          <w:lang w:val="en-US"/>
        </w:rPr>
        <w:t>Macromolecules</w:t>
      </w:r>
      <w:r>
        <w:rPr>
          <w:noProof/>
          <w:lang w:val="en-US"/>
        </w:rPr>
        <w:t xml:space="preserve"> </w:t>
      </w:r>
      <w:r w:rsidRPr="001D2749">
        <w:rPr>
          <w:b/>
          <w:noProof/>
          <w:lang w:val="en-US"/>
        </w:rPr>
        <w:t>2005</w:t>
      </w:r>
      <w:r>
        <w:rPr>
          <w:noProof/>
          <w:lang w:val="en-US"/>
        </w:rPr>
        <w:t xml:space="preserve">, </w:t>
      </w:r>
      <w:r w:rsidRPr="001D2749">
        <w:rPr>
          <w:i/>
          <w:noProof/>
          <w:lang w:val="en-US"/>
        </w:rPr>
        <w:t>38</w:t>
      </w:r>
      <w:r>
        <w:rPr>
          <w:noProof/>
          <w:lang w:val="en-US"/>
        </w:rPr>
        <w:t>, 4183.</w:t>
      </w:r>
      <w:bookmarkEnd w:id="74"/>
    </w:p>
    <w:p w14:paraId="2D64CC85" w14:textId="77777777" w:rsidR="001D2749" w:rsidRDefault="001D2749" w:rsidP="001D2749">
      <w:pPr>
        <w:rPr>
          <w:noProof/>
          <w:lang w:val="en-US"/>
        </w:rPr>
      </w:pPr>
      <w:bookmarkStart w:id="75" w:name="_ENREF_38"/>
      <w:r>
        <w:rPr>
          <w:noProof/>
          <w:lang w:val="en-US"/>
        </w:rPr>
        <w:t xml:space="preserve">[38] A. Lopez, E. Degrandi-Contraires, E. Canetta, C. Creton, J. L. Keddie, J. M. Asua, </w:t>
      </w:r>
      <w:r w:rsidRPr="001D2749">
        <w:rPr>
          <w:i/>
          <w:noProof/>
          <w:lang w:val="en-US"/>
        </w:rPr>
        <w:t>Langmuir</w:t>
      </w:r>
      <w:r>
        <w:rPr>
          <w:noProof/>
          <w:lang w:val="en-US"/>
        </w:rPr>
        <w:t xml:space="preserve"> </w:t>
      </w:r>
      <w:r w:rsidRPr="001D2749">
        <w:rPr>
          <w:b/>
          <w:noProof/>
          <w:lang w:val="en-US"/>
        </w:rPr>
        <w:t>2011</w:t>
      </w:r>
      <w:r>
        <w:rPr>
          <w:noProof/>
          <w:lang w:val="en-US"/>
        </w:rPr>
        <w:t xml:space="preserve">, </w:t>
      </w:r>
      <w:r w:rsidRPr="001D2749">
        <w:rPr>
          <w:i/>
          <w:noProof/>
          <w:lang w:val="en-US"/>
        </w:rPr>
        <w:t>27</w:t>
      </w:r>
      <w:r>
        <w:rPr>
          <w:noProof/>
          <w:lang w:val="en-US"/>
        </w:rPr>
        <w:t>, 3878.</w:t>
      </w:r>
      <w:bookmarkEnd w:id="75"/>
    </w:p>
    <w:p w14:paraId="0F06D6AC" w14:textId="77777777" w:rsidR="001D2749" w:rsidRDefault="001D2749" w:rsidP="001D2749">
      <w:pPr>
        <w:rPr>
          <w:noProof/>
          <w:lang w:val="en-US"/>
        </w:rPr>
      </w:pPr>
      <w:bookmarkStart w:id="76" w:name="_ENREF_39"/>
      <w:r>
        <w:rPr>
          <w:noProof/>
          <w:lang w:val="en-US"/>
        </w:rPr>
        <w:t xml:space="preserve">[39] L. Ragupathy, U. Ziener, G. Robert, K. Landfester, </w:t>
      </w:r>
      <w:r w:rsidRPr="001D2749">
        <w:rPr>
          <w:i/>
          <w:noProof/>
          <w:lang w:val="en-US"/>
        </w:rPr>
        <w:t>Colloid Polym. Sci.</w:t>
      </w:r>
      <w:r>
        <w:rPr>
          <w:noProof/>
          <w:lang w:val="en-US"/>
        </w:rPr>
        <w:t xml:space="preserve"> </w:t>
      </w:r>
      <w:r w:rsidRPr="001D2749">
        <w:rPr>
          <w:b/>
          <w:noProof/>
          <w:lang w:val="en-US"/>
        </w:rPr>
        <w:t>2011</w:t>
      </w:r>
      <w:r>
        <w:rPr>
          <w:noProof/>
          <w:lang w:val="en-US"/>
        </w:rPr>
        <w:t xml:space="preserve">, </w:t>
      </w:r>
      <w:r w:rsidRPr="001D2749">
        <w:rPr>
          <w:i/>
          <w:noProof/>
          <w:lang w:val="en-US"/>
        </w:rPr>
        <w:t>289</w:t>
      </w:r>
      <w:r>
        <w:rPr>
          <w:noProof/>
          <w:lang w:val="en-US"/>
        </w:rPr>
        <w:t>, 229.</w:t>
      </w:r>
      <w:bookmarkEnd w:id="76"/>
    </w:p>
    <w:p w14:paraId="14663B7C" w14:textId="77777777" w:rsidR="001D2749" w:rsidRDefault="001D2749" w:rsidP="001D2749">
      <w:pPr>
        <w:rPr>
          <w:noProof/>
          <w:lang w:val="en-US"/>
        </w:rPr>
      </w:pPr>
      <w:bookmarkStart w:id="77" w:name="_ENREF_40"/>
      <w:r>
        <w:rPr>
          <w:noProof/>
          <w:lang w:val="en-US"/>
        </w:rPr>
        <w:t xml:space="preserve">[40] A. M. VanHerk,  K. Landfester, "Hybrid Latex Particles", in </w:t>
      </w:r>
      <w:r w:rsidRPr="001D2749">
        <w:rPr>
          <w:i/>
          <w:noProof/>
          <w:lang w:val="en-US"/>
        </w:rPr>
        <w:t>Advances in Polymer Science</w:t>
      </w:r>
      <w:r>
        <w:rPr>
          <w:noProof/>
          <w:lang w:val="en-US"/>
        </w:rPr>
        <w:t>, Springer-Verlag Berlin, Berlin, 2010, p. 233/.</w:t>
      </w:r>
      <w:bookmarkEnd w:id="77"/>
    </w:p>
    <w:p w14:paraId="3104C3F6" w14:textId="77777777" w:rsidR="001D2749" w:rsidRDefault="001D2749" w:rsidP="001D2749">
      <w:pPr>
        <w:rPr>
          <w:noProof/>
          <w:lang w:val="en-US"/>
        </w:rPr>
      </w:pPr>
      <w:bookmarkStart w:id="78" w:name="_ENREF_41"/>
      <w:r>
        <w:rPr>
          <w:noProof/>
          <w:lang w:val="en-US"/>
        </w:rPr>
        <w:t xml:space="preserve">[41] J. Nicolas, B. Charleux, O. Guerret, S. Magnet, </w:t>
      </w:r>
      <w:r w:rsidRPr="001D2749">
        <w:rPr>
          <w:i/>
          <w:noProof/>
          <w:lang w:val="en-US"/>
        </w:rPr>
        <w:t>Angew. Chem.</w:t>
      </w:r>
      <w:r>
        <w:rPr>
          <w:noProof/>
          <w:lang w:val="en-US"/>
        </w:rPr>
        <w:t xml:space="preserve"> </w:t>
      </w:r>
      <w:r w:rsidRPr="001D2749">
        <w:rPr>
          <w:b/>
          <w:noProof/>
          <w:lang w:val="en-US"/>
        </w:rPr>
        <w:t>2004</w:t>
      </w:r>
      <w:r>
        <w:rPr>
          <w:noProof/>
          <w:lang w:val="en-US"/>
        </w:rPr>
        <w:t xml:space="preserve">, </w:t>
      </w:r>
      <w:r w:rsidRPr="001D2749">
        <w:rPr>
          <w:i/>
          <w:noProof/>
          <w:lang w:val="en-US"/>
        </w:rPr>
        <w:t>116</w:t>
      </w:r>
      <w:r>
        <w:rPr>
          <w:noProof/>
          <w:lang w:val="en-US"/>
        </w:rPr>
        <w:t>, 6312.</w:t>
      </w:r>
      <w:bookmarkEnd w:id="78"/>
    </w:p>
    <w:p w14:paraId="1EDE8BE3" w14:textId="77777777" w:rsidR="001D2749" w:rsidRDefault="001D2749" w:rsidP="001D2749">
      <w:pPr>
        <w:rPr>
          <w:noProof/>
          <w:lang w:val="en-US"/>
        </w:rPr>
      </w:pPr>
      <w:bookmarkStart w:id="79" w:name="_ENREF_42"/>
      <w:r>
        <w:rPr>
          <w:noProof/>
          <w:lang w:val="en-US"/>
        </w:rPr>
        <w:t xml:space="preserve">[42] C. Zhang, X. Zhang, J. Dai, C. Bai, </w:t>
      </w:r>
      <w:r w:rsidRPr="001D2749">
        <w:rPr>
          <w:i/>
          <w:noProof/>
          <w:lang w:val="en-US"/>
        </w:rPr>
        <w:t>Prog. Org. Coat.</w:t>
      </w:r>
      <w:r>
        <w:rPr>
          <w:noProof/>
          <w:lang w:val="en-US"/>
        </w:rPr>
        <w:t xml:space="preserve"> </w:t>
      </w:r>
      <w:r w:rsidRPr="001D2749">
        <w:rPr>
          <w:b/>
          <w:noProof/>
          <w:lang w:val="en-US"/>
        </w:rPr>
        <w:t>2008</w:t>
      </w:r>
      <w:r>
        <w:rPr>
          <w:noProof/>
          <w:lang w:val="en-US"/>
        </w:rPr>
        <w:t xml:space="preserve">, </w:t>
      </w:r>
      <w:r w:rsidRPr="001D2749">
        <w:rPr>
          <w:i/>
          <w:noProof/>
          <w:lang w:val="en-US"/>
        </w:rPr>
        <w:t>63</w:t>
      </w:r>
      <w:r>
        <w:rPr>
          <w:noProof/>
          <w:lang w:val="en-US"/>
        </w:rPr>
        <w:t>, 238.</w:t>
      </w:r>
      <w:bookmarkEnd w:id="79"/>
    </w:p>
    <w:p w14:paraId="5AA93CEF" w14:textId="77777777" w:rsidR="001D2749" w:rsidRDefault="001D2749" w:rsidP="001D2749">
      <w:pPr>
        <w:rPr>
          <w:noProof/>
          <w:lang w:val="en-US"/>
        </w:rPr>
      </w:pPr>
      <w:bookmarkStart w:id="80" w:name="_ENREF_43"/>
      <w:r>
        <w:rPr>
          <w:noProof/>
          <w:lang w:val="en-US"/>
        </w:rPr>
        <w:t xml:space="preserve">[43] M. Goikoetxea, Y. Reyes, C. M. de las Heras Alarcón, R. J. Minari, I. Beristain, M. Paulis, M. J. Barandiaran, J. L. Keddie, J. M. Asua, </w:t>
      </w:r>
      <w:r w:rsidRPr="001D2749">
        <w:rPr>
          <w:i/>
          <w:noProof/>
          <w:lang w:val="en-US"/>
        </w:rPr>
        <w:t>Polymer</w:t>
      </w:r>
      <w:r>
        <w:rPr>
          <w:noProof/>
          <w:lang w:val="en-US"/>
        </w:rPr>
        <w:t xml:space="preserve"> </w:t>
      </w:r>
      <w:r w:rsidRPr="001D2749">
        <w:rPr>
          <w:b/>
          <w:noProof/>
          <w:lang w:val="en-US"/>
        </w:rPr>
        <w:t>2012</w:t>
      </w:r>
      <w:r>
        <w:rPr>
          <w:noProof/>
          <w:lang w:val="en-US"/>
        </w:rPr>
        <w:t xml:space="preserve">, </w:t>
      </w:r>
      <w:r w:rsidRPr="001D2749">
        <w:rPr>
          <w:i/>
          <w:noProof/>
          <w:lang w:val="en-US"/>
        </w:rPr>
        <w:t>53</w:t>
      </w:r>
      <w:r>
        <w:rPr>
          <w:noProof/>
          <w:lang w:val="en-US"/>
        </w:rPr>
        <w:t>, 1098.</w:t>
      </w:r>
      <w:bookmarkEnd w:id="80"/>
    </w:p>
    <w:p w14:paraId="299382E1" w14:textId="77777777" w:rsidR="001D2749" w:rsidRDefault="001D2749" w:rsidP="001D2749">
      <w:pPr>
        <w:rPr>
          <w:noProof/>
          <w:lang w:val="en-US"/>
        </w:rPr>
      </w:pPr>
      <w:bookmarkStart w:id="81" w:name="_ENREF_44"/>
      <w:r>
        <w:rPr>
          <w:noProof/>
          <w:lang w:val="en-US"/>
        </w:rPr>
        <w:t xml:space="preserve">[44] V. D. Athawale,  R. V. Nimbalkar, </w:t>
      </w:r>
      <w:r w:rsidRPr="001D2749">
        <w:rPr>
          <w:i/>
          <w:noProof/>
          <w:lang w:val="en-US"/>
        </w:rPr>
        <w:t>Pigm. Resin. Technol.</w:t>
      </w:r>
      <w:r>
        <w:rPr>
          <w:noProof/>
          <w:lang w:val="en-US"/>
        </w:rPr>
        <w:t xml:space="preserve"> </w:t>
      </w:r>
      <w:r w:rsidRPr="001D2749">
        <w:rPr>
          <w:b/>
          <w:noProof/>
          <w:lang w:val="en-US"/>
        </w:rPr>
        <w:t>2011</w:t>
      </w:r>
      <w:r>
        <w:rPr>
          <w:noProof/>
          <w:lang w:val="en-US"/>
        </w:rPr>
        <w:t xml:space="preserve">, </w:t>
      </w:r>
      <w:r w:rsidRPr="001D2749">
        <w:rPr>
          <w:i/>
          <w:noProof/>
          <w:lang w:val="en-US"/>
        </w:rPr>
        <w:t>40</w:t>
      </w:r>
      <w:r>
        <w:rPr>
          <w:noProof/>
          <w:lang w:val="en-US"/>
        </w:rPr>
        <w:t>, 181.</w:t>
      </w:r>
      <w:bookmarkEnd w:id="81"/>
    </w:p>
    <w:p w14:paraId="1B10B45A" w14:textId="77777777" w:rsidR="001D2749" w:rsidRDefault="001D2749" w:rsidP="001D2749">
      <w:pPr>
        <w:rPr>
          <w:noProof/>
          <w:lang w:val="en-US"/>
        </w:rPr>
      </w:pPr>
      <w:bookmarkStart w:id="82" w:name="_ENREF_45"/>
      <w:r>
        <w:rPr>
          <w:noProof/>
          <w:lang w:val="en-US"/>
        </w:rPr>
        <w:t xml:space="preserve">[45] Y. Lu,  R. C. Larock, </w:t>
      </w:r>
      <w:r w:rsidRPr="001D2749">
        <w:rPr>
          <w:i/>
          <w:noProof/>
          <w:lang w:val="en-US"/>
        </w:rPr>
        <w:t>J. Appl. Polym. Sci.</w:t>
      </w:r>
      <w:r>
        <w:rPr>
          <w:noProof/>
          <w:lang w:val="en-US"/>
        </w:rPr>
        <w:t xml:space="preserve"> </w:t>
      </w:r>
      <w:r w:rsidRPr="001D2749">
        <w:rPr>
          <w:b/>
          <w:noProof/>
          <w:lang w:val="en-US"/>
        </w:rPr>
        <w:t>2011</w:t>
      </w:r>
      <w:r>
        <w:rPr>
          <w:noProof/>
          <w:lang w:val="en-US"/>
        </w:rPr>
        <w:t xml:space="preserve">, </w:t>
      </w:r>
      <w:r w:rsidRPr="001D2749">
        <w:rPr>
          <w:i/>
          <w:noProof/>
          <w:lang w:val="en-US"/>
        </w:rPr>
        <w:t>119</w:t>
      </w:r>
      <w:r>
        <w:rPr>
          <w:noProof/>
          <w:lang w:val="en-US"/>
        </w:rPr>
        <w:t xml:space="preserve">, 3305 </w:t>
      </w:r>
      <w:bookmarkEnd w:id="82"/>
    </w:p>
    <w:p w14:paraId="6AE3A687" w14:textId="77777777" w:rsidR="001D2749" w:rsidRDefault="001D2749" w:rsidP="001D2749">
      <w:pPr>
        <w:rPr>
          <w:noProof/>
          <w:lang w:val="en-US"/>
        </w:rPr>
      </w:pPr>
      <w:bookmarkStart w:id="83" w:name="_ENREF_46"/>
      <w:r>
        <w:rPr>
          <w:noProof/>
          <w:lang w:val="en-US"/>
        </w:rPr>
        <w:t xml:space="preserve">[46] Y. Lu, Y. Xia, R. C. Larock, </w:t>
      </w:r>
      <w:r w:rsidRPr="001D2749">
        <w:rPr>
          <w:i/>
          <w:noProof/>
          <w:lang w:val="en-US"/>
        </w:rPr>
        <w:t>Prog. Org. Coat.</w:t>
      </w:r>
      <w:r>
        <w:rPr>
          <w:noProof/>
          <w:lang w:val="en-US"/>
        </w:rPr>
        <w:t xml:space="preserve"> </w:t>
      </w:r>
      <w:r w:rsidRPr="001D2749">
        <w:rPr>
          <w:b/>
          <w:noProof/>
          <w:lang w:val="en-US"/>
        </w:rPr>
        <w:t>2011</w:t>
      </w:r>
      <w:r>
        <w:rPr>
          <w:noProof/>
          <w:lang w:val="en-US"/>
        </w:rPr>
        <w:t xml:space="preserve">, </w:t>
      </w:r>
      <w:r w:rsidRPr="001D2749">
        <w:rPr>
          <w:i/>
          <w:noProof/>
          <w:lang w:val="en-US"/>
        </w:rPr>
        <w:t>71</w:t>
      </w:r>
      <w:r>
        <w:rPr>
          <w:noProof/>
          <w:lang w:val="en-US"/>
        </w:rPr>
        <w:t>, 336.</w:t>
      </w:r>
      <w:bookmarkEnd w:id="83"/>
    </w:p>
    <w:p w14:paraId="3A786DF9" w14:textId="77777777" w:rsidR="001D2749" w:rsidRDefault="001D2749" w:rsidP="001D2749">
      <w:pPr>
        <w:rPr>
          <w:noProof/>
          <w:lang w:val="en-US"/>
        </w:rPr>
      </w:pPr>
      <w:bookmarkStart w:id="84" w:name="_ENREF_47"/>
      <w:r>
        <w:rPr>
          <w:noProof/>
          <w:lang w:val="en-US"/>
        </w:rPr>
        <w:lastRenderedPageBreak/>
        <w:t xml:space="preserve">[47] Y. Xia,  R. C. Larock, </w:t>
      </w:r>
      <w:r w:rsidRPr="001D2749">
        <w:rPr>
          <w:i/>
          <w:noProof/>
          <w:lang w:val="en-US"/>
        </w:rPr>
        <w:t>Macromol. Mater. Eng.</w:t>
      </w:r>
      <w:r>
        <w:rPr>
          <w:noProof/>
          <w:lang w:val="en-US"/>
        </w:rPr>
        <w:t xml:space="preserve"> </w:t>
      </w:r>
      <w:r w:rsidRPr="001D2749">
        <w:rPr>
          <w:b/>
          <w:noProof/>
          <w:lang w:val="en-US"/>
        </w:rPr>
        <w:t>2011</w:t>
      </w:r>
      <w:r>
        <w:rPr>
          <w:noProof/>
          <w:lang w:val="en-US"/>
        </w:rPr>
        <w:t xml:space="preserve">, </w:t>
      </w:r>
      <w:r w:rsidRPr="001D2749">
        <w:rPr>
          <w:i/>
          <w:noProof/>
          <w:lang w:val="en-US"/>
        </w:rPr>
        <w:t>296</w:t>
      </w:r>
      <w:r>
        <w:rPr>
          <w:noProof/>
          <w:lang w:val="en-US"/>
        </w:rPr>
        <w:t>, 703.</w:t>
      </w:r>
      <w:bookmarkEnd w:id="84"/>
    </w:p>
    <w:p w14:paraId="391FB6B5" w14:textId="77777777" w:rsidR="001D2749" w:rsidRDefault="001D2749" w:rsidP="001D2749">
      <w:pPr>
        <w:rPr>
          <w:noProof/>
          <w:lang w:val="en-US"/>
        </w:rPr>
      </w:pPr>
      <w:bookmarkStart w:id="85" w:name="_ENREF_48"/>
      <w:r>
        <w:rPr>
          <w:noProof/>
          <w:lang w:val="en-US"/>
        </w:rPr>
        <w:t xml:space="preserve">[48] X. B. Jiang, X. L. Zhu, Z. G. Zhang, X. Z. Kong, Y. B. Tan, </w:t>
      </w:r>
      <w:r w:rsidRPr="001D2749">
        <w:rPr>
          <w:i/>
          <w:noProof/>
          <w:lang w:val="en-US"/>
        </w:rPr>
        <w:t>Chem. Res. Chin. Univ.</w:t>
      </w:r>
      <w:r>
        <w:rPr>
          <w:noProof/>
          <w:lang w:val="en-US"/>
        </w:rPr>
        <w:t xml:space="preserve"> </w:t>
      </w:r>
      <w:r w:rsidRPr="001D2749">
        <w:rPr>
          <w:b/>
          <w:noProof/>
          <w:lang w:val="en-US"/>
        </w:rPr>
        <w:t>2011</w:t>
      </w:r>
      <w:r>
        <w:rPr>
          <w:noProof/>
          <w:lang w:val="en-US"/>
        </w:rPr>
        <w:t xml:space="preserve">, </w:t>
      </w:r>
      <w:r w:rsidRPr="001D2749">
        <w:rPr>
          <w:i/>
          <w:noProof/>
          <w:lang w:val="en-US"/>
        </w:rPr>
        <w:t>27</w:t>
      </w:r>
      <w:r>
        <w:rPr>
          <w:noProof/>
          <w:lang w:val="en-US"/>
        </w:rPr>
        <w:t>, 154.</w:t>
      </w:r>
      <w:bookmarkEnd w:id="85"/>
    </w:p>
    <w:p w14:paraId="10B12203" w14:textId="77777777" w:rsidR="001D2749" w:rsidRDefault="001D2749" w:rsidP="001D2749">
      <w:pPr>
        <w:rPr>
          <w:noProof/>
          <w:lang w:val="en-US"/>
        </w:rPr>
      </w:pPr>
      <w:bookmarkStart w:id="86" w:name="_ENREF_49"/>
      <w:r>
        <w:rPr>
          <w:noProof/>
          <w:lang w:val="en-US"/>
        </w:rPr>
        <w:t xml:space="preserve">[49] Y. H. Guo, S. C. Li, G. S. Wang, W. Ma, Z. Huang, </w:t>
      </w:r>
      <w:r w:rsidRPr="001D2749">
        <w:rPr>
          <w:i/>
          <w:noProof/>
          <w:lang w:val="en-US"/>
        </w:rPr>
        <w:t>Prog. Org. Coat.</w:t>
      </w:r>
      <w:r>
        <w:rPr>
          <w:noProof/>
          <w:lang w:val="en-US"/>
        </w:rPr>
        <w:t xml:space="preserve"> </w:t>
      </w:r>
      <w:r w:rsidRPr="001D2749">
        <w:rPr>
          <w:b/>
          <w:noProof/>
          <w:lang w:val="en-US"/>
        </w:rPr>
        <w:t>2012</w:t>
      </w:r>
      <w:r>
        <w:rPr>
          <w:noProof/>
          <w:lang w:val="en-US"/>
        </w:rPr>
        <w:t xml:space="preserve">, </w:t>
      </w:r>
      <w:r w:rsidRPr="001D2749">
        <w:rPr>
          <w:i/>
          <w:noProof/>
          <w:lang w:val="en-US"/>
        </w:rPr>
        <w:t>74</w:t>
      </w:r>
      <w:r>
        <w:rPr>
          <w:noProof/>
          <w:lang w:val="en-US"/>
        </w:rPr>
        <w:t>, 248.</w:t>
      </w:r>
      <w:bookmarkEnd w:id="86"/>
    </w:p>
    <w:p w14:paraId="767281E9" w14:textId="77777777" w:rsidR="001D2749" w:rsidRDefault="001D2749" w:rsidP="001D2749">
      <w:pPr>
        <w:rPr>
          <w:noProof/>
          <w:lang w:val="en-US"/>
        </w:rPr>
      </w:pPr>
      <w:bookmarkStart w:id="87" w:name="_ENREF_50"/>
      <w:r>
        <w:rPr>
          <w:noProof/>
          <w:lang w:val="en-US"/>
        </w:rPr>
        <w:t xml:space="preserve">[50] M. Mooney, </w:t>
      </w:r>
      <w:r w:rsidRPr="001D2749">
        <w:rPr>
          <w:i/>
          <w:noProof/>
          <w:lang w:val="en-US"/>
        </w:rPr>
        <w:t>J. Appl. Phys.</w:t>
      </w:r>
      <w:r>
        <w:rPr>
          <w:noProof/>
          <w:lang w:val="en-US"/>
        </w:rPr>
        <w:t xml:space="preserve"> </w:t>
      </w:r>
      <w:r w:rsidRPr="001D2749">
        <w:rPr>
          <w:b/>
          <w:noProof/>
          <w:lang w:val="en-US"/>
        </w:rPr>
        <w:t>1940</w:t>
      </w:r>
      <w:r>
        <w:rPr>
          <w:noProof/>
          <w:lang w:val="en-US"/>
        </w:rPr>
        <w:t xml:space="preserve">, </w:t>
      </w:r>
      <w:r w:rsidRPr="001D2749">
        <w:rPr>
          <w:i/>
          <w:noProof/>
          <w:lang w:val="en-US"/>
        </w:rPr>
        <w:t>11</w:t>
      </w:r>
      <w:r>
        <w:rPr>
          <w:noProof/>
          <w:lang w:val="en-US"/>
        </w:rPr>
        <w:t xml:space="preserve">, 582 </w:t>
      </w:r>
      <w:bookmarkEnd w:id="87"/>
    </w:p>
    <w:p w14:paraId="21EECA06" w14:textId="77777777" w:rsidR="001D2749" w:rsidRDefault="001D2749" w:rsidP="001D2749">
      <w:pPr>
        <w:rPr>
          <w:noProof/>
          <w:lang w:val="en-US"/>
        </w:rPr>
      </w:pPr>
      <w:bookmarkStart w:id="88" w:name="_ENREF_51"/>
      <w:r>
        <w:rPr>
          <w:noProof/>
          <w:lang w:val="en-US"/>
        </w:rPr>
        <w:t xml:space="preserve">[51] M. Thunga, A. Das, L. Häußler, R. Weidisch, G. Heinrich, </w:t>
      </w:r>
      <w:r w:rsidRPr="001D2749">
        <w:rPr>
          <w:i/>
          <w:noProof/>
          <w:lang w:val="en-US"/>
        </w:rPr>
        <w:t>Compos. Sci. Technol.</w:t>
      </w:r>
      <w:r>
        <w:rPr>
          <w:noProof/>
          <w:lang w:val="en-US"/>
        </w:rPr>
        <w:t xml:space="preserve"> </w:t>
      </w:r>
      <w:r w:rsidRPr="001D2749">
        <w:rPr>
          <w:b/>
          <w:noProof/>
          <w:lang w:val="en-US"/>
        </w:rPr>
        <w:t>2010</w:t>
      </w:r>
      <w:r>
        <w:rPr>
          <w:noProof/>
          <w:lang w:val="en-US"/>
        </w:rPr>
        <w:t xml:space="preserve">, </w:t>
      </w:r>
      <w:r w:rsidRPr="001D2749">
        <w:rPr>
          <w:i/>
          <w:noProof/>
          <w:lang w:val="en-US"/>
        </w:rPr>
        <w:t>70</w:t>
      </w:r>
      <w:r>
        <w:rPr>
          <w:noProof/>
          <w:lang w:val="en-US"/>
        </w:rPr>
        <w:t xml:space="preserve">, 215 </w:t>
      </w:r>
      <w:bookmarkEnd w:id="88"/>
    </w:p>
    <w:p w14:paraId="60C8FDC0" w14:textId="77777777" w:rsidR="001D2749" w:rsidRDefault="001D2749" w:rsidP="001D2749">
      <w:pPr>
        <w:rPr>
          <w:noProof/>
          <w:lang w:val="en-US"/>
        </w:rPr>
      </w:pPr>
    </w:p>
    <w:p w14:paraId="19BBAA16" w14:textId="77777777" w:rsidR="00040A8F" w:rsidRPr="009E476C" w:rsidRDefault="00A4739E" w:rsidP="00FE023B">
      <w:pPr>
        <w:rPr>
          <w:lang w:val="en-US"/>
        </w:rPr>
      </w:pPr>
      <w:r w:rsidRPr="009E476C">
        <w:rPr>
          <w:lang w:val="en-US"/>
        </w:rPr>
        <w:fldChar w:fldCharType="end"/>
      </w:r>
    </w:p>
    <w:sectPr w:rsidR="00040A8F" w:rsidRPr="009E476C" w:rsidSect="00F67EB7">
      <w:headerReference w:type="default" r:id="rId43"/>
      <w:footerReference w:type="default" r:id="rId44"/>
      <w:footnotePr>
        <w:numFmt w:val="lowerLetter"/>
      </w:footnotePr>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hunga, Mahendra [M S E]" w:date="2014-03-03T22:09:00Z" w:initials="TM[SE">
    <w:p w14:paraId="3ADD96A1" w14:textId="77777777" w:rsidR="00887BF2" w:rsidRDefault="00887BF2">
      <w:pPr>
        <w:pStyle w:val="CommentText"/>
      </w:pPr>
      <w:r>
        <w:rPr>
          <w:rStyle w:val="CommentReference"/>
        </w:rPr>
        <w:annotationRef/>
      </w:r>
      <w:r>
        <w:t>What is this?</w:t>
      </w:r>
    </w:p>
  </w:comment>
  <w:comment w:id="1" w:author="Thomas Garrison" w:date="2014-05-06T14:34:00Z" w:initials="TG">
    <w:p w14:paraId="61E87002" w14:textId="77777777" w:rsidR="00EB0F92" w:rsidRDefault="00EB0F92">
      <w:pPr>
        <w:pStyle w:val="CommentText"/>
      </w:pPr>
      <w:r>
        <w:rPr>
          <w:rStyle w:val="CommentReference"/>
        </w:rPr>
        <w:annotationRef/>
      </w:r>
      <w:r>
        <w:t>Scratch or abrasion resistance</w:t>
      </w:r>
    </w:p>
  </w:comment>
  <w:comment w:id="3" w:author="Thunga, Mahendra [M S E]" w:date="2014-03-03T22:09:00Z" w:initials="TM[SE">
    <w:p w14:paraId="2D1DEE8B" w14:textId="77777777" w:rsidR="00887BF2" w:rsidRDefault="00887BF2" w:rsidP="00C0338C">
      <w:r>
        <w:rPr>
          <w:rStyle w:val="CommentReference"/>
        </w:rPr>
        <w:annotationRef/>
      </w:r>
      <w:r>
        <w:t xml:space="preserve">why should we compare acrylic with PUDs here and is this paragraph is for for Emulsions?  </w:t>
      </w:r>
    </w:p>
    <w:p w14:paraId="705520F6" w14:textId="77777777" w:rsidR="00887BF2" w:rsidRDefault="00887BF2">
      <w:pPr>
        <w:pStyle w:val="CommentText"/>
      </w:pPr>
    </w:p>
  </w:comment>
  <w:comment w:id="4" w:author="Thunga, Mahendra [M S E]" w:date="2014-03-03T22:09:00Z" w:initials="TM[SE">
    <w:p w14:paraId="0CDE6EBD" w14:textId="77777777" w:rsidR="00887BF2" w:rsidRDefault="00887BF2" w:rsidP="007A5FCA">
      <w:r>
        <w:rPr>
          <w:rStyle w:val="CommentReference"/>
        </w:rPr>
        <w:annotationRef/>
      </w:r>
      <w:r>
        <w:t>this paragraph should be improved. i think we should once again specify the significance and the reason for preparing WB PUHL and then the history ..</w:t>
      </w:r>
    </w:p>
    <w:p w14:paraId="4C4AF564" w14:textId="77777777" w:rsidR="00887BF2" w:rsidRDefault="00887BF2">
      <w:pPr>
        <w:pStyle w:val="CommentText"/>
      </w:pPr>
    </w:p>
  </w:comment>
  <w:comment w:id="5" w:author="Thunga, Mahendra [M S E]" w:date="2014-03-03T22:09:00Z" w:initials="TM[SE">
    <w:p w14:paraId="72B4E806" w14:textId="77777777" w:rsidR="00887BF2" w:rsidRDefault="00887BF2" w:rsidP="008F1953">
      <w:r>
        <w:rPr>
          <w:rStyle w:val="CommentReference"/>
        </w:rPr>
        <w:annotationRef/>
      </w:r>
      <w:r>
        <w:t xml:space="preserve"> we should add a sentence to introduce acrylate soybean oil work here.</w:t>
      </w:r>
    </w:p>
    <w:p w14:paraId="21362132" w14:textId="77777777" w:rsidR="00887BF2" w:rsidRDefault="00887BF2">
      <w:pPr>
        <w:pStyle w:val="CommentText"/>
      </w:pPr>
    </w:p>
  </w:comment>
  <w:comment w:id="6" w:author="Thunga, Mahendra [M S E]" w:date="2014-03-03T22:09:00Z" w:initials="TM[SE">
    <w:p w14:paraId="34A44E1C" w14:textId="77777777" w:rsidR="00887BF2" w:rsidRDefault="00887BF2">
      <w:pPr>
        <w:pStyle w:val="CommentText"/>
      </w:pPr>
      <w:r>
        <w:rPr>
          <w:rStyle w:val="CommentReference"/>
        </w:rPr>
        <w:annotationRef/>
      </w:r>
      <w:r>
        <w:t xml:space="preserve">We should move this sentence to a better place. It is not making proper sence here. </w:t>
      </w:r>
    </w:p>
  </w:comment>
  <w:comment w:id="7" w:author="Thunga, Mahendra [M S E]" w:date="2014-03-03T22:09:00Z" w:initials="TM[SE">
    <w:p w14:paraId="1E5564EF" w14:textId="77777777" w:rsidR="00887BF2" w:rsidRDefault="00887BF2">
      <w:pPr>
        <w:pStyle w:val="CommentText"/>
      </w:pPr>
      <w:r>
        <w:rPr>
          <w:rStyle w:val="CommentReference"/>
        </w:rPr>
        <w:annotationRef/>
      </w:r>
      <w:r>
        <w:t xml:space="preserve">Table 1 should be address some where in the text. </w:t>
      </w:r>
    </w:p>
  </w:comment>
  <w:comment w:id="11" w:author="Thunga, Mahendra [M S E]" w:date="2014-03-03T22:09:00Z" w:initials="TM[SE">
    <w:p w14:paraId="4D0DF9B8" w14:textId="77777777" w:rsidR="00887BF2" w:rsidRDefault="00887BF2">
      <w:pPr>
        <w:pStyle w:val="CommentText"/>
      </w:pPr>
      <w:r>
        <w:rPr>
          <w:rStyle w:val="CommentReference"/>
        </w:rPr>
        <w:annotationRef/>
      </w:r>
      <w:r>
        <w:t>Dont understand why variability</w:t>
      </w:r>
    </w:p>
  </w:comment>
  <w:comment w:id="12" w:author="Thunga, Mahendra [M S E]" w:date="2014-03-03T22:09:00Z" w:initials="TM[SE">
    <w:p w14:paraId="2C31D9F7" w14:textId="77777777" w:rsidR="00887BF2" w:rsidRDefault="00887BF2">
      <w:pPr>
        <w:pStyle w:val="CommentText"/>
      </w:pPr>
      <w:r>
        <w:t>can you write a sentence about why the crosslink density is decreasing?</w:t>
      </w:r>
      <w:r>
        <w:rPr>
          <w:rStyle w:val="CommentReference"/>
        </w:rPr>
        <w:annotationRef/>
      </w:r>
    </w:p>
  </w:comment>
  <w:comment w:id="13" w:author="Thunga, Mahendra [M S E]" w:date="2014-03-03T22:09:00Z" w:initials="TM[SE">
    <w:p w14:paraId="0F83B592" w14:textId="77777777" w:rsidR="00887BF2" w:rsidRDefault="00887BF2" w:rsidP="0042744C">
      <w:pPr>
        <w:pStyle w:val="CommentText"/>
      </w:pPr>
      <w:r>
        <w:rPr>
          <w:rStyle w:val="CommentReference"/>
        </w:rPr>
        <w:annotationRef/>
      </w:r>
      <w:r>
        <w:t>this is repeting the previous sentence</w:t>
      </w:r>
    </w:p>
    <w:p w14:paraId="4AD9578A" w14:textId="77777777" w:rsidR="00887BF2" w:rsidRDefault="00887BF2">
      <w:pPr>
        <w:pStyle w:val="CommentText"/>
      </w:pPr>
    </w:p>
  </w:comment>
  <w:comment w:id="24" w:author="Thunga, Mahendra [M S E]" w:date="2014-03-03T22:09:00Z" w:initials="TM[SE">
    <w:p w14:paraId="0F001723" w14:textId="77777777" w:rsidR="00887BF2" w:rsidRDefault="00887BF2">
      <w:pPr>
        <w:pStyle w:val="CommentText"/>
      </w:pPr>
      <w:r>
        <w:rPr>
          <w:rStyle w:val="CommentReference"/>
        </w:rPr>
        <w:annotationRef/>
      </w:r>
      <w:r w:rsidRPr="00F600E7">
        <w:t xml:space="preserve">i think this </w:t>
      </w:r>
      <w:r>
        <w:t xml:space="preserve">paragraph </w:t>
      </w:r>
      <w:r w:rsidRPr="00F600E7">
        <w:t>may fit well with the tensile properties</w:t>
      </w:r>
    </w:p>
  </w:comment>
  <w:comment w:id="34" w:author="Thomas G" w:date="2014-03-03T22:09:00Z" w:initials="TG">
    <w:p w14:paraId="11845091" w14:textId="77777777" w:rsidR="00887BF2" w:rsidRDefault="00887BF2">
      <w:pPr>
        <w:pStyle w:val="CommentText"/>
      </w:pPr>
      <w:r>
        <w:rPr>
          <w:rStyle w:val="CommentReference"/>
        </w:rPr>
        <w:annotationRef/>
      </w:r>
      <w:r>
        <w:t>We need to plot only one of the Mooney Rivlin plots as a representative curve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DD96A1" w15:done="0"/>
  <w15:commentEx w15:paraId="61E87002" w15:paraIdParent="3ADD96A1" w15:done="0"/>
  <w15:commentEx w15:paraId="705520F6" w15:done="0"/>
  <w15:commentEx w15:paraId="4C4AF564" w15:done="0"/>
  <w15:commentEx w15:paraId="21362132" w15:done="0"/>
  <w15:commentEx w15:paraId="34A44E1C" w15:done="0"/>
  <w15:commentEx w15:paraId="1E5564EF" w15:done="0"/>
  <w15:commentEx w15:paraId="4D0DF9B8" w15:done="0"/>
  <w15:commentEx w15:paraId="2C31D9F7" w15:done="0"/>
  <w15:commentEx w15:paraId="4AD9578A" w15:done="0"/>
  <w15:commentEx w15:paraId="0F001723" w15:done="0"/>
  <w15:commentEx w15:paraId="118450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DD96A1" w16cid:durableId="3ADD96A1"/>
  <w16cid:commentId w16cid:paraId="61E87002" w16cid:durableId="61E87002"/>
  <w16cid:commentId w16cid:paraId="705520F6" w16cid:durableId="705520F6"/>
  <w16cid:commentId w16cid:paraId="4C4AF564" w16cid:durableId="4C4AF564"/>
  <w16cid:commentId w16cid:paraId="21362132" w16cid:durableId="21362132"/>
  <w16cid:commentId w16cid:paraId="34A44E1C" w16cid:durableId="34A44E1C"/>
  <w16cid:commentId w16cid:paraId="1E5564EF" w16cid:durableId="1E5564EF"/>
  <w16cid:commentId w16cid:paraId="4D0DF9B8" w16cid:durableId="4D0DF9B8"/>
  <w16cid:commentId w16cid:paraId="2C31D9F7" w16cid:durableId="2C31D9F7"/>
  <w16cid:commentId w16cid:paraId="4AD9578A" w16cid:durableId="4AD9578A"/>
  <w16cid:commentId w16cid:paraId="0F001723" w16cid:durableId="0F001723"/>
  <w16cid:commentId w16cid:paraId="11845091" w16cid:durableId="118450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AFE3F" w14:textId="77777777" w:rsidR="00C663ED" w:rsidRDefault="00C663ED">
      <w:r>
        <w:separator/>
      </w:r>
    </w:p>
  </w:endnote>
  <w:endnote w:type="continuationSeparator" w:id="0">
    <w:p w14:paraId="57F9E955" w14:textId="77777777" w:rsidR="00C663ED" w:rsidRDefault="00C663ED">
      <w:r>
        <w:continuationSeparator/>
      </w:r>
    </w:p>
  </w:endnote>
  <w:endnote w:id="1">
    <w:p w14:paraId="02625DC6" w14:textId="77777777" w:rsidR="00887BF2" w:rsidRPr="00807E94" w:rsidRDefault="00887BF2">
      <w:pPr>
        <w:pStyle w:val="EndnoteText"/>
        <w:rPr>
          <w:lang w:val="en-US"/>
          <w:rPrChange w:id="14" w:author="Thunga, Mahendra [M S E]" w:date="2014-03-03T02:00:00Z">
            <w:rPr/>
          </w:rPrChange>
        </w:rPr>
      </w:pPr>
      <w:ins w:id="15" w:author="Thunga, Mahendra [M S E]" w:date="2014-03-03T02:00:00Z">
        <w:r>
          <w:rPr>
            <w:rStyle w:val="EndnoteReference"/>
          </w:rPr>
          <w:endnoteRef/>
        </w:r>
        <w:r>
          <w:t xml:space="preserve"> M. Ganß, B. K. Satapathy, M. Thunga, U. Staudinger, R. Weidisch, D</w:t>
        </w:r>
      </w:ins>
      <w:ins w:id="16" w:author="Thunga, Mahendra [M S E]" w:date="2014-03-03T02:01:00Z">
        <w:r>
          <w:t xml:space="preserve">. </w:t>
        </w:r>
      </w:ins>
      <w:ins w:id="17" w:author="Thunga, Mahendra [M S E]" w:date="2014-03-03T02:00:00Z">
        <w:r>
          <w:t>Jehnichen, J</w:t>
        </w:r>
      </w:ins>
      <w:ins w:id="18" w:author="Thunga, Mahendra [M S E]" w:date="2014-03-03T02:01:00Z">
        <w:r>
          <w:t>.</w:t>
        </w:r>
      </w:ins>
      <w:ins w:id="19" w:author="Thunga, Mahendra [M S E]" w:date="2014-03-03T02:00:00Z">
        <w:r>
          <w:t xml:space="preserve"> Hempel, M</w:t>
        </w:r>
      </w:ins>
      <w:ins w:id="20" w:author="Thunga, Mahendra [M S E]" w:date="2014-03-03T02:01:00Z">
        <w:r>
          <w:t xml:space="preserve">. </w:t>
        </w:r>
      </w:ins>
      <w:ins w:id="21" w:author="Thunga, Mahendra [M S E]" w:date="2014-03-03T02:00:00Z">
        <w:r>
          <w:t>Rettenmayr, Alejandra Garcia-Marcos, H</w:t>
        </w:r>
      </w:ins>
      <w:ins w:id="22" w:author="Thunga, Mahendra [M S E]" w:date="2014-03-03T02:01:00Z">
        <w:r>
          <w:t xml:space="preserve">. </w:t>
        </w:r>
      </w:ins>
      <w:ins w:id="23" w:author="Thunga, Mahendra [M S E]" w:date="2014-03-03T02:00:00Z">
        <w:r>
          <w:t xml:space="preserve">H. Goertz, European Polymer Journal, 45, 9, 2009, 2549-2563, </w:t>
        </w:r>
      </w:ins>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529A4" w14:textId="77777777" w:rsidR="00887BF2" w:rsidRDefault="00887BF2" w:rsidP="004A2C9C">
    <w:pPr>
      <w:pStyle w:val="Footer"/>
    </w:pPr>
    <w:r>
      <w:tab/>
      <w:t xml:space="preserve">- </w:t>
    </w:r>
    <w:r>
      <w:fldChar w:fldCharType="begin"/>
    </w:r>
    <w:r>
      <w:instrText xml:space="preserve"> PAGE </w:instrText>
    </w:r>
    <w:r>
      <w:fldChar w:fldCharType="separate"/>
    </w:r>
    <w:r w:rsidR="00526D0B">
      <w:rPr>
        <w:noProof/>
      </w:rPr>
      <w:t>5</w:t>
    </w:r>
    <w:r>
      <w:rPr>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79679" w14:textId="77777777" w:rsidR="00C663ED" w:rsidRDefault="00C663ED">
      <w:r>
        <w:separator/>
      </w:r>
    </w:p>
  </w:footnote>
  <w:footnote w:type="continuationSeparator" w:id="0">
    <w:p w14:paraId="21AE8351" w14:textId="77777777" w:rsidR="00C663ED" w:rsidRDefault="00C663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1C35" w14:textId="77777777" w:rsidR="00887BF2" w:rsidRDefault="00887BF2">
    <w:pPr>
      <w:pStyle w:val="Header"/>
    </w:pP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pc" style="width:11.25pt;height:10.5pt;visibility:visible" o:bullet="t">
        <v:imagedata r:id="rId1" o:title="pc"/>
      </v:shape>
    </w:pict>
  </w:numPicBullet>
  <w:abstractNum w:abstractNumId="0" w15:restartNumberingAfterBreak="0">
    <w:nsid w:val="1F094376"/>
    <w:multiLevelType w:val="hybridMultilevel"/>
    <w:tmpl w:val="83200242"/>
    <w:lvl w:ilvl="0" w:tplc="14FA2D00">
      <w:start w:val="1"/>
      <w:numFmt w:val="bullet"/>
      <w:lvlText w:val=""/>
      <w:lvlPicBulletId w:val="0"/>
      <w:lvlJc w:val="left"/>
      <w:pPr>
        <w:tabs>
          <w:tab w:val="num" w:pos="720"/>
        </w:tabs>
        <w:ind w:left="720" w:hanging="360"/>
      </w:pPr>
      <w:rPr>
        <w:rFonts w:ascii="Symbol" w:hAnsi="Symbol" w:hint="default"/>
      </w:rPr>
    </w:lvl>
    <w:lvl w:ilvl="1" w:tplc="D58AA884" w:tentative="1">
      <w:start w:val="1"/>
      <w:numFmt w:val="bullet"/>
      <w:lvlText w:val=""/>
      <w:lvlJc w:val="left"/>
      <w:pPr>
        <w:tabs>
          <w:tab w:val="num" w:pos="1440"/>
        </w:tabs>
        <w:ind w:left="1440" w:hanging="360"/>
      </w:pPr>
      <w:rPr>
        <w:rFonts w:ascii="Symbol" w:hAnsi="Symbol" w:hint="default"/>
      </w:rPr>
    </w:lvl>
    <w:lvl w:ilvl="2" w:tplc="6F023508" w:tentative="1">
      <w:start w:val="1"/>
      <w:numFmt w:val="bullet"/>
      <w:lvlText w:val=""/>
      <w:lvlJc w:val="left"/>
      <w:pPr>
        <w:tabs>
          <w:tab w:val="num" w:pos="2160"/>
        </w:tabs>
        <w:ind w:left="2160" w:hanging="360"/>
      </w:pPr>
      <w:rPr>
        <w:rFonts w:ascii="Symbol" w:hAnsi="Symbol" w:hint="default"/>
      </w:rPr>
    </w:lvl>
    <w:lvl w:ilvl="3" w:tplc="DFB6E300" w:tentative="1">
      <w:start w:val="1"/>
      <w:numFmt w:val="bullet"/>
      <w:lvlText w:val=""/>
      <w:lvlJc w:val="left"/>
      <w:pPr>
        <w:tabs>
          <w:tab w:val="num" w:pos="2880"/>
        </w:tabs>
        <w:ind w:left="2880" w:hanging="360"/>
      </w:pPr>
      <w:rPr>
        <w:rFonts w:ascii="Symbol" w:hAnsi="Symbol" w:hint="default"/>
      </w:rPr>
    </w:lvl>
    <w:lvl w:ilvl="4" w:tplc="3D0C5894" w:tentative="1">
      <w:start w:val="1"/>
      <w:numFmt w:val="bullet"/>
      <w:lvlText w:val=""/>
      <w:lvlJc w:val="left"/>
      <w:pPr>
        <w:tabs>
          <w:tab w:val="num" w:pos="3600"/>
        </w:tabs>
        <w:ind w:left="3600" w:hanging="360"/>
      </w:pPr>
      <w:rPr>
        <w:rFonts w:ascii="Symbol" w:hAnsi="Symbol" w:hint="default"/>
      </w:rPr>
    </w:lvl>
    <w:lvl w:ilvl="5" w:tplc="8C8A04E4" w:tentative="1">
      <w:start w:val="1"/>
      <w:numFmt w:val="bullet"/>
      <w:lvlText w:val=""/>
      <w:lvlJc w:val="left"/>
      <w:pPr>
        <w:tabs>
          <w:tab w:val="num" w:pos="4320"/>
        </w:tabs>
        <w:ind w:left="4320" w:hanging="360"/>
      </w:pPr>
      <w:rPr>
        <w:rFonts w:ascii="Symbol" w:hAnsi="Symbol" w:hint="default"/>
      </w:rPr>
    </w:lvl>
    <w:lvl w:ilvl="6" w:tplc="0DE4694C" w:tentative="1">
      <w:start w:val="1"/>
      <w:numFmt w:val="bullet"/>
      <w:lvlText w:val=""/>
      <w:lvlJc w:val="left"/>
      <w:pPr>
        <w:tabs>
          <w:tab w:val="num" w:pos="5040"/>
        </w:tabs>
        <w:ind w:left="5040" w:hanging="360"/>
      </w:pPr>
      <w:rPr>
        <w:rFonts w:ascii="Symbol" w:hAnsi="Symbol" w:hint="default"/>
      </w:rPr>
    </w:lvl>
    <w:lvl w:ilvl="7" w:tplc="092C1DEC" w:tentative="1">
      <w:start w:val="1"/>
      <w:numFmt w:val="bullet"/>
      <w:lvlText w:val=""/>
      <w:lvlJc w:val="left"/>
      <w:pPr>
        <w:tabs>
          <w:tab w:val="num" w:pos="5760"/>
        </w:tabs>
        <w:ind w:left="5760" w:hanging="360"/>
      </w:pPr>
      <w:rPr>
        <w:rFonts w:ascii="Symbol" w:hAnsi="Symbol" w:hint="default"/>
      </w:rPr>
    </w:lvl>
    <w:lvl w:ilvl="8" w:tplc="33BABF9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280866EB"/>
    <w:multiLevelType w:val="hybridMultilevel"/>
    <w:tmpl w:val="CCEE4876"/>
    <w:lvl w:ilvl="0" w:tplc="F7E4995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487930"/>
    <w:multiLevelType w:val="hybridMultilevel"/>
    <w:tmpl w:val="D0E8E726"/>
    <w:lvl w:ilvl="0" w:tplc="271E198A">
      <w:start w:val="1"/>
      <w:numFmt w:val="bullet"/>
      <w:lvlText w:val=""/>
      <w:lvlPicBulletId w:val="0"/>
      <w:lvlJc w:val="left"/>
      <w:pPr>
        <w:tabs>
          <w:tab w:val="num" w:pos="720"/>
        </w:tabs>
        <w:ind w:left="720" w:hanging="360"/>
      </w:pPr>
      <w:rPr>
        <w:rFonts w:ascii="Symbol" w:hAnsi="Symbol" w:hint="default"/>
      </w:rPr>
    </w:lvl>
    <w:lvl w:ilvl="1" w:tplc="4162D20C" w:tentative="1">
      <w:start w:val="1"/>
      <w:numFmt w:val="bullet"/>
      <w:lvlText w:val=""/>
      <w:lvlJc w:val="left"/>
      <w:pPr>
        <w:tabs>
          <w:tab w:val="num" w:pos="1440"/>
        </w:tabs>
        <w:ind w:left="1440" w:hanging="360"/>
      </w:pPr>
      <w:rPr>
        <w:rFonts w:ascii="Symbol" w:hAnsi="Symbol" w:hint="default"/>
      </w:rPr>
    </w:lvl>
    <w:lvl w:ilvl="2" w:tplc="9072CB76" w:tentative="1">
      <w:start w:val="1"/>
      <w:numFmt w:val="bullet"/>
      <w:lvlText w:val=""/>
      <w:lvlJc w:val="left"/>
      <w:pPr>
        <w:tabs>
          <w:tab w:val="num" w:pos="2160"/>
        </w:tabs>
        <w:ind w:left="2160" w:hanging="360"/>
      </w:pPr>
      <w:rPr>
        <w:rFonts w:ascii="Symbol" w:hAnsi="Symbol" w:hint="default"/>
      </w:rPr>
    </w:lvl>
    <w:lvl w:ilvl="3" w:tplc="078CDDAC" w:tentative="1">
      <w:start w:val="1"/>
      <w:numFmt w:val="bullet"/>
      <w:lvlText w:val=""/>
      <w:lvlJc w:val="left"/>
      <w:pPr>
        <w:tabs>
          <w:tab w:val="num" w:pos="2880"/>
        </w:tabs>
        <w:ind w:left="2880" w:hanging="360"/>
      </w:pPr>
      <w:rPr>
        <w:rFonts w:ascii="Symbol" w:hAnsi="Symbol" w:hint="default"/>
      </w:rPr>
    </w:lvl>
    <w:lvl w:ilvl="4" w:tplc="B44A339A" w:tentative="1">
      <w:start w:val="1"/>
      <w:numFmt w:val="bullet"/>
      <w:lvlText w:val=""/>
      <w:lvlJc w:val="left"/>
      <w:pPr>
        <w:tabs>
          <w:tab w:val="num" w:pos="3600"/>
        </w:tabs>
        <w:ind w:left="3600" w:hanging="360"/>
      </w:pPr>
      <w:rPr>
        <w:rFonts w:ascii="Symbol" w:hAnsi="Symbol" w:hint="default"/>
      </w:rPr>
    </w:lvl>
    <w:lvl w:ilvl="5" w:tplc="2CCAA812" w:tentative="1">
      <w:start w:val="1"/>
      <w:numFmt w:val="bullet"/>
      <w:lvlText w:val=""/>
      <w:lvlJc w:val="left"/>
      <w:pPr>
        <w:tabs>
          <w:tab w:val="num" w:pos="4320"/>
        </w:tabs>
        <w:ind w:left="4320" w:hanging="360"/>
      </w:pPr>
      <w:rPr>
        <w:rFonts w:ascii="Symbol" w:hAnsi="Symbol" w:hint="default"/>
      </w:rPr>
    </w:lvl>
    <w:lvl w:ilvl="6" w:tplc="2C9E2FF4" w:tentative="1">
      <w:start w:val="1"/>
      <w:numFmt w:val="bullet"/>
      <w:lvlText w:val=""/>
      <w:lvlJc w:val="left"/>
      <w:pPr>
        <w:tabs>
          <w:tab w:val="num" w:pos="5040"/>
        </w:tabs>
        <w:ind w:left="5040" w:hanging="360"/>
      </w:pPr>
      <w:rPr>
        <w:rFonts w:ascii="Symbol" w:hAnsi="Symbol" w:hint="default"/>
      </w:rPr>
    </w:lvl>
    <w:lvl w:ilvl="7" w:tplc="105CFC5A" w:tentative="1">
      <w:start w:val="1"/>
      <w:numFmt w:val="bullet"/>
      <w:lvlText w:val=""/>
      <w:lvlJc w:val="left"/>
      <w:pPr>
        <w:tabs>
          <w:tab w:val="num" w:pos="5760"/>
        </w:tabs>
        <w:ind w:left="5760" w:hanging="360"/>
      </w:pPr>
      <w:rPr>
        <w:rFonts w:ascii="Symbol" w:hAnsi="Symbol" w:hint="default"/>
      </w:rPr>
    </w:lvl>
    <w:lvl w:ilvl="8" w:tplc="A23A038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F1B2471"/>
    <w:multiLevelType w:val="multilevel"/>
    <w:tmpl w:val="9C00570E"/>
    <w:lvl w:ilvl="0">
      <w:start w:val="1"/>
      <w:numFmt w:val="decimal"/>
      <w:lvlText w:val="%1.0"/>
      <w:lvlJc w:val="left"/>
      <w:pPr>
        <w:ind w:left="600" w:hanging="420"/>
      </w:pPr>
      <w:rPr>
        <w:rFonts w:hint="default"/>
      </w:rPr>
    </w:lvl>
    <w:lvl w:ilvl="1">
      <w:start w:val="1"/>
      <w:numFmt w:val="decimal"/>
      <w:lvlText w:val="%1.%2"/>
      <w:lvlJc w:val="left"/>
      <w:pPr>
        <w:ind w:left="1308" w:hanging="420"/>
      </w:pPr>
      <w:rPr>
        <w:rFonts w:hint="default"/>
      </w:rPr>
    </w:lvl>
    <w:lvl w:ilvl="2">
      <w:start w:val="1"/>
      <w:numFmt w:val="decimal"/>
      <w:lvlText w:val="%1.%2.%3"/>
      <w:lvlJc w:val="left"/>
      <w:pPr>
        <w:ind w:left="2316" w:hanging="720"/>
      </w:pPr>
      <w:rPr>
        <w:rFonts w:hint="default"/>
      </w:rPr>
    </w:lvl>
    <w:lvl w:ilvl="3">
      <w:start w:val="1"/>
      <w:numFmt w:val="decimal"/>
      <w:lvlText w:val="%1.%2.%3.%4"/>
      <w:lvlJc w:val="left"/>
      <w:pPr>
        <w:ind w:left="3024" w:hanging="720"/>
      </w:pPr>
      <w:rPr>
        <w:rFonts w:hint="default"/>
      </w:rPr>
    </w:lvl>
    <w:lvl w:ilvl="4">
      <w:start w:val="1"/>
      <w:numFmt w:val="decimal"/>
      <w:lvlText w:val="%1.%2.%3.%4.%5"/>
      <w:lvlJc w:val="left"/>
      <w:pPr>
        <w:ind w:left="4092" w:hanging="1080"/>
      </w:pPr>
      <w:rPr>
        <w:rFonts w:hint="default"/>
      </w:rPr>
    </w:lvl>
    <w:lvl w:ilvl="5">
      <w:start w:val="1"/>
      <w:numFmt w:val="decimal"/>
      <w:lvlText w:val="%1.%2.%3.%4.%5.%6"/>
      <w:lvlJc w:val="left"/>
      <w:pPr>
        <w:ind w:left="4800" w:hanging="1080"/>
      </w:pPr>
      <w:rPr>
        <w:rFonts w:hint="default"/>
      </w:rPr>
    </w:lvl>
    <w:lvl w:ilvl="6">
      <w:start w:val="1"/>
      <w:numFmt w:val="decimal"/>
      <w:lvlText w:val="%1.%2.%3.%4.%5.%6.%7"/>
      <w:lvlJc w:val="left"/>
      <w:pPr>
        <w:ind w:left="5868" w:hanging="1440"/>
      </w:pPr>
      <w:rPr>
        <w:rFonts w:hint="default"/>
      </w:rPr>
    </w:lvl>
    <w:lvl w:ilvl="7">
      <w:start w:val="1"/>
      <w:numFmt w:val="decimal"/>
      <w:lvlText w:val="%1.%2.%3.%4.%5.%6.%7.%8"/>
      <w:lvlJc w:val="left"/>
      <w:pPr>
        <w:ind w:left="6576" w:hanging="1440"/>
      </w:pPr>
      <w:rPr>
        <w:rFonts w:hint="default"/>
      </w:rPr>
    </w:lvl>
    <w:lvl w:ilvl="8">
      <w:start w:val="1"/>
      <w:numFmt w:val="decimal"/>
      <w:lvlText w:val="%1.%2.%3.%4.%5.%6.%7.%8.%9"/>
      <w:lvlJc w:val="left"/>
      <w:pPr>
        <w:ind w:left="7644" w:hanging="1800"/>
      </w:pPr>
      <w:rPr>
        <w:rFonts w:hint="default"/>
      </w:rPr>
    </w:lvl>
  </w:abstractNum>
  <w:abstractNum w:abstractNumId="4" w15:restartNumberingAfterBreak="0">
    <w:nsid w:val="43E0256E"/>
    <w:multiLevelType w:val="hybridMultilevel"/>
    <w:tmpl w:val="609A543E"/>
    <w:lvl w:ilvl="0" w:tplc="CCC682CC">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FE3776"/>
    <w:multiLevelType w:val="hybridMultilevel"/>
    <w:tmpl w:val="BE1CCC10"/>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6" w15:restartNumberingAfterBreak="0">
    <w:nsid w:val="4982322E"/>
    <w:multiLevelType w:val="hybridMultilevel"/>
    <w:tmpl w:val="1A70A4D6"/>
    <w:lvl w:ilvl="0" w:tplc="2F205A14">
      <w:start w:val="36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E3409C"/>
    <w:multiLevelType w:val="multilevel"/>
    <w:tmpl w:val="AD5653B8"/>
    <w:lvl w:ilvl="0">
      <w:start w:val="3"/>
      <w:numFmt w:val="decimal"/>
      <w:lvlText w:val="%1"/>
      <w:lvlJc w:val="left"/>
      <w:pPr>
        <w:ind w:left="384" w:hanging="384"/>
      </w:pPr>
      <w:rPr>
        <w:rFonts w:hint="default"/>
      </w:rPr>
    </w:lvl>
    <w:lvl w:ilvl="1">
      <w:start w:val="8"/>
      <w:numFmt w:val="decimalZero"/>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B9703BD"/>
    <w:multiLevelType w:val="hybridMultilevel"/>
    <w:tmpl w:val="AFA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1D5581"/>
    <w:multiLevelType w:val="multilevel"/>
    <w:tmpl w:val="D6C86CE2"/>
    <w:lvl w:ilvl="0">
      <w:start w:val="2"/>
      <w:numFmt w:val="decimal"/>
      <w:lvlText w:val="%1.0"/>
      <w:lvlJc w:val="left"/>
      <w:pPr>
        <w:ind w:left="540" w:hanging="360"/>
      </w:pPr>
      <w:rPr>
        <w:rFonts w:hint="default"/>
      </w:rPr>
    </w:lvl>
    <w:lvl w:ilvl="1">
      <w:start w:val="1"/>
      <w:numFmt w:val="decimal"/>
      <w:lvlText w:val="%1.%2"/>
      <w:lvlJc w:val="left"/>
      <w:pPr>
        <w:ind w:left="1248" w:hanging="360"/>
      </w:pPr>
      <w:rPr>
        <w:rFonts w:hint="default"/>
      </w:rPr>
    </w:lvl>
    <w:lvl w:ilvl="2">
      <w:start w:val="1"/>
      <w:numFmt w:val="decimal"/>
      <w:lvlText w:val="%1.%2.%3"/>
      <w:lvlJc w:val="left"/>
      <w:pPr>
        <w:ind w:left="2316" w:hanging="720"/>
      </w:pPr>
      <w:rPr>
        <w:rFonts w:hint="default"/>
      </w:rPr>
    </w:lvl>
    <w:lvl w:ilvl="3">
      <w:start w:val="1"/>
      <w:numFmt w:val="decimal"/>
      <w:lvlText w:val="%1.%2.%3.%4"/>
      <w:lvlJc w:val="left"/>
      <w:pPr>
        <w:ind w:left="3024" w:hanging="720"/>
      </w:pPr>
      <w:rPr>
        <w:rFonts w:hint="default"/>
      </w:rPr>
    </w:lvl>
    <w:lvl w:ilvl="4">
      <w:start w:val="1"/>
      <w:numFmt w:val="decimal"/>
      <w:lvlText w:val="%1.%2.%3.%4.%5"/>
      <w:lvlJc w:val="left"/>
      <w:pPr>
        <w:ind w:left="4092" w:hanging="1080"/>
      </w:pPr>
      <w:rPr>
        <w:rFonts w:hint="default"/>
      </w:rPr>
    </w:lvl>
    <w:lvl w:ilvl="5">
      <w:start w:val="1"/>
      <w:numFmt w:val="decimal"/>
      <w:lvlText w:val="%1.%2.%3.%4.%5.%6"/>
      <w:lvlJc w:val="left"/>
      <w:pPr>
        <w:ind w:left="4800" w:hanging="1080"/>
      </w:pPr>
      <w:rPr>
        <w:rFonts w:hint="default"/>
      </w:rPr>
    </w:lvl>
    <w:lvl w:ilvl="6">
      <w:start w:val="1"/>
      <w:numFmt w:val="decimal"/>
      <w:lvlText w:val="%1.%2.%3.%4.%5.%6.%7"/>
      <w:lvlJc w:val="left"/>
      <w:pPr>
        <w:ind w:left="5868" w:hanging="1440"/>
      </w:pPr>
      <w:rPr>
        <w:rFonts w:hint="default"/>
      </w:rPr>
    </w:lvl>
    <w:lvl w:ilvl="7">
      <w:start w:val="1"/>
      <w:numFmt w:val="decimal"/>
      <w:lvlText w:val="%1.%2.%3.%4.%5.%6.%7.%8"/>
      <w:lvlJc w:val="left"/>
      <w:pPr>
        <w:ind w:left="6576" w:hanging="1440"/>
      </w:pPr>
      <w:rPr>
        <w:rFonts w:hint="default"/>
      </w:rPr>
    </w:lvl>
    <w:lvl w:ilvl="8">
      <w:start w:val="1"/>
      <w:numFmt w:val="decimal"/>
      <w:lvlText w:val="%1.%2.%3.%4.%5.%6.%7.%8.%9"/>
      <w:lvlJc w:val="left"/>
      <w:pPr>
        <w:ind w:left="7644" w:hanging="1800"/>
      </w:pPr>
      <w:rPr>
        <w:rFonts w:hint="default"/>
      </w:rPr>
    </w:lvl>
  </w:abstractNum>
  <w:num w:numId="1" w16cid:durableId="1328170515">
    <w:abstractNumId w:val="2"/>
  </w:num>
  <w:num w:numId="2" w16cid:durableId="79301447">
    <w:abstractNumId w:val="0"/>
  </w:num>
  <w:num w:numId="3" w16cid:durableId="1366637887">
    <w:abstractNumId w:val="1"/>
  </w:num>
  <w:num w:numId="4" w16cid:durableId="961574789">
    <w:abstractNumId w:val="6"/>
  </w:num>
  <w:num w:numId="5" w16cid:durableId="822114790">
    <w:abstractNumId w:val="7"/>
  </w:num>
  <w:num w:numId="6" w16cid:durableId="1582762034">
    <w:abstractNumId w:val="8"/>
  </w:num>
  <w:num w:numId="7" w16cid:durableId="1638291052">
    <w:abstractNumId w:val="4"/>
  </w:num>
  <w:num w:numId="8" w16cid:durableId="247153879">
    <w:abstractNumId w:val="5"/>
  </w:num>
  <w:num w:numId="9" w16cid:durableId="394668775">
    <w:abstractNumId w:val="3"/>
  </w:num>
  <w:num w:numId="10" w16cid:durableId="27448727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omas Garrison">
    <w15:presenceInfo w15:providerId="Windows Live" w15:userId="501de5eddb73bb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trackRevisions/>
  <w:defaultTabStop w:val="708"/>
  <w:hyphenationZone w:val="425"/>
  <w:noPunctuationKerning/>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xMDG1NLO0tDQxNrY0MzFW0lEKTi0uzszPAykwrAUA+GRR4CwAAAA="/>
    <w:docVar w:name="EN.InstantFormat" w:val="&lt;ENInstantFormat&gt;&lt;Enabled&gt;1&lt;/Enabled&gt;&lt;ScanUnformatted&gt;1&lt;/ScanUnformatted&gt;&lt;ScanChanges&gt;1&lt;/ScanChanges&gt;&lt;Suspended&gt;0&lt;/Suspended&gt;&lt;/ENInstantFormat&gt;"/>
    <w:docVar w:name="EN.Layout" w:val="&lt;ENLayout&gt;&lt;Style&gt;Macromolecular Rapid Comm&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9zwvsd2lasesxedzt2520wwx5z0vw95xvv0&quot;&gt;polyurethane &amp;amp; building science&lt;record-ids&gt;&lt;item&gt;14&lt;/item&gt;&lt;item&gt;34&lt;/item&gt;&lt;item&gt;109&lt;/item&gt;&lt;item&gt;116&lt;/item&gt;&lt;item&gt;117&lt;/item&gt;&lt;item&gt;121&lt;/item&gt;&lt;item&gt;123&lt;/item&gt;&lt;item&gt;176&lt;/item&gt;&lt;item&gt;178&lt;/item&gt;&lt;item&gt;189&lt;/item&gt;&lt;item&gt;264&lt;/item&gt;&lt;item&gt;283&lt;/item&gt;&lt;item&gt;284&lt;/item&gt;&lt;item&gt;285&lt;/item&gt;&lt;item&gt;286&lt;/item&gt;&lt;item&gt;287&lt;/item&gt;&lt;item&gt;288&lt;/item&gt;&lt;item&gt;294&lt;/item&gt;&lt;item&gt;314&lt;/item&gt;&lt;item&gt;351&lt;/item&gt;&lt;item&gt;367&lt;/item&gt;&lt;item&gt;374&lt;/item&gt;&lt;item&gt;383&lt;/item&gt;&lt;item&gt;395&lt;/item&gt;&lt;item&gt;409&lt;/item&gt;&lt;item&gt;414&lt;/item&gt;&lt;item&gt;415&lt;/item&gt;&lt;item&gt;420&lt;/item&gt;&lt;item&gt;433&lt;/item&gt;&lt;item&gt;449&lt;/item&gt;&lt;item&gt;487&lt;/item&gt;&lt;item&gt;499&lt;/item&gt;&lt;item&gt;505&lt;/item&gt;&lt;item&gt;507&lt;/item&gt;&lt;item&gt;508&lt;/item&gt;&lt;item&gt;515&lt;/item&gt;&lt;item&gt;524&lt;/item&gt;&lt;item&gt;527&lt;/item&gt;&lt;item&gt;529&lt;/item&gt;&lt;item&gt;530&lt;/item&gt;&lt;item&gt;546&lt;/item&gt;&lt;item&gt;557&lt;/item&gt;&lt;item&gt;570&lt;/item&gt;&lt;item&gt;571&lt;/item&gt;&lt;item&gt;572&lt;/item&gt;&lt;item&gt;576&lt;/item&gt;&lt;item&gt;599&lt;/item&gt;&lt;item&gt;601&lt;/item&gt;&lt;item&gt;602&lt;/item&gt;&lt;item&gt;605&lt;/item&gt;&lt;item&gt;606&lt;/item&gt;&lt;/record-ids&gt;&lt;/item&gt;&lt;/Libraries&gt;"/>
  </w:docVars>
  <w:rsids>
    <w:rsidRoot w:val="003F3789"/>
    <w:rsid w:val="00003812"/>
    <w:rsid w:val="00007273"/>
    <w:rsid w:val="00013732"/>
    <w:rsid w:val="00015204"/>
    <w:rsid w:val="000206CD"/>
    <w:rsid w:val="00021E5F"/>
    <w:rsid w:val="00021FA7"/>
    <w:rsid w:val="00024AF1"/>
    <w:rsid w:val="000261BB"/>
    <w:rsid w:val="00026B7D"/>
    <w:rsid w:val="0002736C"/>
    <w:rsid w:val="00030537"/>
    <w:rsid w:val="0003072B"/>
    <w:rsid w:val="00031BEB"/>
    <w:rsid w:val="00033ABE"/>
    <w:rsid w:val="0003607E"/>
    <w:rsid w:val="0003692D"/>
    <w:rsid w:val="00040A8F"/>
    <w:rsid w:val="00046111"/>
    <w:rsid w:val="0004764F"/>
    <w:rsid w:val="00047F7F"/>
    <w:rsid w:val="00051487"/>
    <w:rsid w:val="00053965"/>
    <w:rsid w:val="0005475C"/>
    <w:rsid w:val="0006034E"/>
    <w:rsid w:val="00061346"/>
    <w:rsid w:val="00066669"/>
    <w:rsid w:val="00070938"/>
    <w:rsid w:val="000759D5"/>
    <w:rsid w:val="00081A7A"/>
    <w:rsid w:val="00081C87"/>
    <w:rsid w:val="00083758"/>
    <w:rsid w:val="000846BA"/>
    <w:rsid w:val="000915B5"/>
    <w:rsid w:val="00091824"/>
    <w:rsid w:val="00092F90"/>
    <w:rsid w:val="0009692D"/>
    <w:rsid w:val="000A0B38"/>
    <w:rsid w:val="000A2C8E"/>
    <w:rsid w:val="000A3E14"/>
    <w:rsid w:val="000A65FA"/>
    <w:rsid w:val="000B0DE7"/>
    <w:rsid w:val="000B5136"/>
    <w:rsid w:val="000B693E"/>
    <w:rsid w:val="000B780F"/>
    <w:rsid w:val="000C2EAF"/>
    <w:rsid w:val="000C3B90"/>
    <w:rsid w:val="000D6494"/>
    <w:rsid w:val="000E0E2B"/>
    <w:rsid w:val="000E1731"/>
    <w:rsid w:val="000E4747"/>
    <w:rsid w:val="000E6140"/>
    <w:rsid w:val="000F10DB"/>
    <w:rsid w:val="000F3D8E"/>
    <w:rsid w:val="000F40F2"/>
    <w:rsid w:val="000F5784"/>
    <w:rsid w:val="001004B1"/>
    <w:rsid w:val="001004D7"/>
    <w:rsid w:val="00100CD3"/>
    <w:rsid w:val="0010160D"/>
    <w:rsid w:val="00101DE1"/>
    <w:rsid w:val="0010312B"/>
    <w:rsid w:val="001042FF"/>
    <w:rsid w:val="00105624"/>
    <w:rsid w:val="00110047"/>
    <w:rsid w:val="001113C9"/>
    <w:rsid w:val="001124FB"/>
    <w:rsid w:val="001128D1"/>
    <w:rsid w:val="00113E3E"/>
    <w:rsid w:val="00114188"/>
    <w:rsid w:val="00116E1B"/>
    <w:rsid w:val="001236B8"/>
    <w:rsid w:val="00125480"/>
    <w:rsid w:val="001254CA"/>
    <w:rsid w:val="001319BD"/>
    <w:rsid w:val="00134919"/>
    <w:rsid w:val="00136CB8"/>
    <w:rsid w:val="00153862"/>
    <w:rsid w:val="00157814"/>
    <w:rsid w:val="00175422"/>
    <w:rsid w:val="00180576"/>
    <w:rsid w:val="00183FCD"/>
    <w:rsid w:val="00183FDD"/>
    <w:rsid w:val="0018550D"/>
    <w:rsid w:val="00191D0D"/>
    <w:rsid w:val="00192C1F"/>
    <w:rsid w:val="00193EBE"/>
    <w:rsid w:val="001941BE"/>
    <w:rsid w:val="00195987"/>
    <w:rsid w:val="001B0C1F"/>
    <w:rsid w:val="001B0CDE"/>
    <w:rsid w:val="001B402B"/>
    <w:rsid w:val="001B4994"/>
    <w:rsid w:val="001B6C25"/>
    <w:rsid w:val="001B6CC2"/>
    <w:rsid w:val="001B7E43"/>
    <w:rsid w:val="001C0695"/>
    <w:rsid w:val="001C4FAF"/>
    <w:rsid w:val="001C5F25"/>
    <w:rsid w:val="001D2749"/>
    <w:rsid w:val="001D5D76"/>
    <w:rsid w:val="001D69AF"/>
    <w:rsid w:val="001E2620"/>
    <w:rsid w:val="001E2FD7"/>
    <w:rsid w:val="001E3648"/>
    <w:rsid w:val="001E5A3C"/>
    <w:rsid w:val="001E7D9B"/>
    <w:rsid w:val="001F08E5"/>
    <w:rsid w:val="001F0B2F"/>
    <w:rsid w:val="001F2889"/>
    <w:rsid w:val="001F2F6B"/>
    <w:rsid w:val="001F47FC"/>
    <w:rsid w:val="001F7390"/>
    <w:rsid w:val="001F75DA"/>
    <w:rsid w:val="00202C8D"/>
    <w:rsid w:val="00203166"/>
    <w:rsid w:val="00203822"/>
    <w:rsid w:val="002042A1"/>
    <w:rsid w:val="00205096"/>
    <w:rsid w:val="00206C15"/>
    <w:rsid w:val="00211816"/>
    <w:rsid w:val="00216F92"/>
    <w:rsid w:val="00221127"/>
    <w:rsid w:val="00223ACC"/>
    <w:rsid w:val="00225DFD"/>
    <w:rsid w:val="002263E0"/>
    <w:rsid w:val="00226672"/>
    <w:rsid w:val="00226BA1"/>
    <w:rsid w:val="00236DF3"/>
    <w:rsid w:val="00241C68"/>
    <w:rsid w:val="002442A8"/>
    <w:rsid w:val="002443D6"/>
    <w:rsid w:val="0024626A"/>
    <w:rsid w:val="00250042"/>
    <w:rsid w:val="002557A0"/>
    <w:rsid w:val="0025657A"/>
    <w:rsid w:val="002565AE"/>
    <w:rsid w:val="00264AD4"/>
    <w:rsid w:val="0026587A"/>
    <w:rsid w:val="00267E56"/>
    <w:rsid w:val="00270136"/>
    <w:rsid w:val="00273248"/>
    <w:rsid w:val="0027431D"/>
    <w:rsid w:val="00275C79"/>
    <w:rsid w:val="002763EF"/>
    <w:rsid w:val="002776B5"/>
    <w:rsid w:val="002800A5"/>
    <w:rsid w:val="00281B31"/>
    <w:rsid w:val="00283652"/>
    <w:rsid w:val="0029242D"/>
    <w:rsid w:val="00293AC0"/>
    <w:rsid w:val="00293C1D"/>
    <w:rsid w:val="002964CC"/>
    <w:rsid w:val="00296A86"/>
    <w:rsid w:val="002A2B19"/>
    <w:rsid w:val="002A39E1"/>
    <w:rsid w:val="002A3C70"/>
    <w:rsid w:val="002A6B4D"/>
    <w:rsid w:val="002A7C64"/>
    <w:rsid w:val="002B3828"/>
    <w:rsid w:val="002C470A"/>
    <w:rsid w:val="002D1B36"/>
    <w:rsid w:val="002D2844"/>
    <w:rsid w:val="002D34E4"/>
    <w:rsid w:val="002D7D81"/>
    <w:rsid w:val="002E27FD"/>
    <w:rsid w:val="002F5508"/>
    <w:rsid w:val="002F73D0"/>
    <w:rsid w:val="00301DEB"/>
    <w:rsid w:val="00303FDC"/>
    <w:rsid w:val="00304D8C"/>
    <w:rsid w:val="00305B75"/>
    <w:rsid w:val="0030623E"/>
    <w:rsid w:val="003069FF"/>
    <w:rsid w:val="00310D65"/>
    <w:rsid w:val="00310DC5"/>
    <w:rsid w:val="003160AF"/>
    <w:rsid w:val="00322FC0"/>
    <w:rsid w:val="00326506"/>
    <w:rsid w:val="0032707F"/>
    <w:rsid w:val="00337176"/>
    <w:rsid w:val="003449D1"/>
    <w:rsid w:val="0034564C"/>
    <w:rsid w:val="00345843"/>
    <w:rsid w:val="003460AF"/>
    <w:rsid w:val="00351C78"/>
    <w:rsid w:val="0035224E"/>
    <w:rsid w:val="003538AC"/>
    <w:rsid w:val="00354979"/>
    <w:rsid w:val="00355C2D"/>
    <w:rsid w:val="00356712"/>
    <w:rsid w:val="00356AEF"/>
    <w:rsid w:val="00357634"/>
    <w:rsid w:val="00361C32"/>
    <w:rsid w:val="00361C4F"/>
    <w:rsid w:val="00373460"/>
    <w:rsid w:val="003747D5"/>
    <w:rsid w:val="00374B41"/>
    <w:rsid w:val="00376453"/>
    <w:rsid w:val="00376BCB"/>
    <w:rsid w:val="00377CEB"/>
    <w:rsid w:val="003807F0"/>
    <w:rsid w:val="00384D90"/>
    <w:rsid w:val="00385120"/>
    <w:rsid w:val="0038537C"/>
    <w:rsid w:val="003855A5"/>
    <w:rsid w:val="00390F85"/>
    <w:rsid w:val="00391E93"/>
    <w:rsid w:val="00393D6C"/>
    <w:rsid w:val="003950A3"/>
    <w:rsid w:val="003A1679"/>
    <w:rsid w:val="003A1FD5"/>
    <w:rsid w:val="003A6699"/>
    <w:rsid w:val="003B293F"/>
    <w:rsid w:val="003B57BE"/>
    <w:rsid w:val="003B6146"/>
    <w:rsid w:val="003C09D3"/>
    <w:rsid w:val="003C437E"/>
    <w:rsid w:val="003C604D"/>
    <w:rsid w:val="003C688B"/>
    <w:rsid w:val="003D340A"/>
    <w:rsid w:val="003D404F"/>
    <w:rsid w:val="003D762E"/>
    <w:rsid w:val="003D7B7E"/>
    <w:rsid w:val="003E39DB"/>
    <w:rsid w:val="003E71EA"/>
    <w:rsid w:val="003F031E"/>
    <w:rsid w:val="003F092A"/>
    <w:rsid w:val="003F0EAE"/>
    <w:rsid w:val="003F3789"/>
    <w:rsid w:val="003F3F62"/>
    <w:rsid w:val="003F4636"/>
    <w:rsid w:val="003F49EB"/>
    <w:rsid w:val="003F6375"/>
    <w:rsid w:val="00403C99"/>
    <w:rsid w:val="00405FB8"/>
    <w:rsid w:val="00410728"/>
    <w:rsid w:val="00413C1A"/>
    <w:rsid w:val="00414602"/>
    <w:rsid w:val="0041514E"/>
    <w:rsid w:val="00415C58"/>
    <w:rsid w:val="00416B3C"/>
    <w:rsid w:val="00417A09"/>
    <w:rsid w:val="00421051"/>
    <w:rsid w:val="00425189"/>
    <w:rsid w:val="00426B02"/>
    <w:rsid w:val="0042744C"/>
    <w:rsid w:val="00431B6D"/>
    <w:rsid w:val="00431DA4"/>
    <w:rsid w:val="00435D94"/>
    <w:rsid w:val="00436551"/>
    <w:rsid w:val="004424AF"/>
    <w:rsid w:val="00446969"/>
    <w:rsid w:val="00451739"/>
    <w:rsid w:val="0045259D"/>
    <w:rsid w:val="00454C9E"/>
    <w:rsid w:val="004605A2"/>
    <w:rsid w:val="00464EDA"/>
    <w:rsid w:val="00465BFF"/>
    <w:rsid w:val="004702C6"/>
    <w:rsid w:val="00471273"/>
    <w:rsid w:val="0047225C"/>
    <w:rsid w:val="0047531B"/>
    <w:rsid w:val="004753B3"/>
    <w:rsid w:val="00480D1E"/>
    <w:rsid w:val="004856EE"/>
    <w:rsid w:val="00486931"/>
    <w:rsid w:val="00490C22"/>
    <w:rsid w:val="00497695"/>
    <w:rsid w:val="00497AF3"/>
    <w:rsid w:val="004A2C9C"/>
    <w:rsid w:val="004A3D07"/>
    <w:rsid w:val="004A56BB"/>
    <w:rsid w:val="004C05D3"/>
    <w:rsid w:val="004C09D8"/>
    <w:rsid w:val="004C42FE"/>
    <w:rsid w:val="004C466D"/>
    <w:rsid w:val="004D0859"/>
    <w:rsid w:val="004D0ECC"/>
    <w:rsid w:val="004D12CC"/>
    <w:rsid w:val="004D22B6"/>
    <w:rsid w:val="004D4800"/>
    <w:rsid w:val="004D56E6"/>
    <w:rsid w:val="004E4289"/>
    <w:rsid w:val="004E50C4"/>
    <w:rsid w:val="004E6B69"/>
    <w:rsid w:val="004F1D93"/>
    <w:rsid w:val="004F1EDB"/>
    <w:rsid w:val="004F2ED9"/>
    <w:rsid w:val="004F4BF2"/>
    <w:rsid w:val="004F7ECA"/>
    <w:rsid w:val="005003CF"/>
    <w:rsid w:val="005009FB"/>
    <w:rsid w:val="00500D26"/>
    <w:rsid w:val="0050577D"/>
    <w:rsid w:val="00506403"/>
    <w:rsid w:val="00511139"/>
    <w:rsid w:val="005119D1"/>
    <w:rsid w:val="00514FD2"/>
    <w:rsid w:val="00515F90"/>
    <w:rsid w:val="00517A31"/>
    <w:rsid w:val="00517DBA"/>
    <w:rsid w:val="005217E0"/>
    <w:rsid w:val="0052322E"/>
    <w:rsid w:val="00523581"/>
    <w:rsid w:val="005254FC"/>
    <w:rsid w:val="00525A3A"/>
    <w:rsid w:val="005268F4"/>
    <w:rsid w:val="00526D0B"/>
    <w:rsid w:val="005273C0"/>
    <w:rsid w:val="00533740"/>
    <w:rsid w:val="00534618"/>
    <w:rsid w:val="00534ECA"/>
    <w:rsid w:val="005363B1"/>
    <w:rsid w:val="00537CE0"/>
    <w:rsid w:val="005423E8"/>
    <w:rsid w:val="00547418"/>
    <w:rsid w:val="00550D6D"/>
    <w:rsid w:val="0055278E"/>
    <w:rsid w:val="00560FAF"/>
    <w:rsid w:val="005617EA"/>
    <w:rsid w:val="00564758"/>
    <w:rsid w:val="005661D2"/>
    <w:rsid w:val="00571153"/>
    <w:rsid w:val="00571179"/>
    <w:rsid w:val="00571D30"/>
    <w:rsid w:val="005736CE"/>
    <w:rsid w:val="00576382"/>
    <w:rsid w:val="00576B25"/>
    <w:rsid w:val="005844F0"/>
    <w:rsid w:val="005858AB"/>
    <w:rsid w:val="00585AAD"/>
    <w:rsid w:val="00585D56"/>
    <w:rsid w:val="00590DB5"/>
    <w:rsid w:val="00591071"/>
    <w:rsid w:val="00591AC7"/>
    <w:rsid w:val="00595777"/>
    <w:rsid w:val="00595DE6"/>
    <w:rsid w:val="005962E4"/>
    <w:rsid w:val="005A3B0C"/>
    <w:rsid w:val="005A61D5"/>
    <w:rsid w:val="005B1B78"/>
    <w:rsid w:val="005B324C"/>
    <w:rsid w:val="005B56B4"/>
    <w:rsid w:val="005B77F8"/>
    <w:rsid w:val="005D4833"/>
    <w:rsid w:val="005D4B3F"/>
    <w:rsid w:val="005E2D3C"/>
    <w:rsid w:val="005E2E90"/>
    <w:rsid w:val="005E6601"/>
    <w:rsid w:val="005F0C75"/>
    <w:rsid w:val="005F1E74"/>
    <w:rsid w:val="005F275A"/>
    <w:rsid w:val="005F4800"/>
    <w:rsid w:val="005F6060"/>
    <w:rsid w:val="005F65F2"/>
    <w:rsid w:val="005F6BB1"/>
    <w:rsid w:val="005F72CA"/>
    <w:rsid w:val="005F733A"/>
    <w:rsid w:val="00604DD0"/>
    <w:rsid w:val="00611815"/>
    <w:rsid w:val="00612BD2"/>
    <w:rsid w:val="00613527"/>
    <w:rsid w:val="006146AA"/>
    <w:rsid w:val="00614F13"/>
    <w:rsid w:val="0061676F"/>
    <w:rsid w:val="0062023D"/>
    <w:rsid w:val="0062127A"/>
    <w:rsid w:val="00621BBB"/>
    <w:rsid w:val="00624261"/>
    <w:rsid w:val="00627060"/>
    <w:rsid w:val="006309D2"/>
    <w:rsid w:val="00631A95"/>
    <w:rsid w:val="006328FA"/>
    <w:rsid w:val="0063471D"/>
    <w:rsid w:val="006349AB"/>
    <w:rsid w:val="006373C1"/>
    <w:rsid w:val="00640FDE"/>
    <w:rsid w:val="0064204F"/>
    <w:rsid w:val="006516D2"/>
    <w:rsid w:val="0065383F"/>
    <w:rsid w:val="00656BE4"/>
    <w:rsid w:val="006636A4"/>
    <w:rsid w:val="00667697"/>
    <w:rsid w:val="00670973"/>
    <w:rsid w:val="00671E53"/>
    <w:rsid w:val="0067259A"/>
    <w:rsid w:val="00672F88"/>
    <w:rsid w:val="00676152"/>
    <w:rsid w:val="00677D8F"/>
    <w:rsid w:val="0068055F"/>
    <w:rsid w:val="00683308"/>
    <w:rsid w:val="006918E1"/>
    <w:rsid w:val="006941EE"/>
    <w:rsid w:val="006956EE"/>
    <w:rsid w:val="006966F7"/>
    <w:rsid w:val="006A7414"/>
    <w:rsid w:val="006A75BC"/>
    <w:rsid w:val="006B02FB"/>
    <w:rsid w:val="006B0357"/>
    <w:rsid w:val="006B0A6C"/>
    <w:rsid w:val="006B0BFF"/>
    <w:rsid w:val="006C0B58"/>
    <w:rsid w:val="006C129A"/>
    <w:rsid w:val="006C1E1C"/>
    <w:rsid w:val="006C2122"/>
    <w:rsid w:val="006D03D1"/>
    <w:rsid w:val="006D0DF1"/>
    <w:rsid w:val="006D3C95"/>
    <w:rsid w:val="006D5902"/>
    <w:rsid w:val="006D745C"/>
    <w:rsid w:val="006D7D24"/>
    <w:rsid w:val="006E0279"/>
    <w:rsid w:val="006E5B87"/>
    <w:rsid w:val="006E63D8"/>
    <w:rsid w:val="006F1A7A"/>
    <w:rsid w:val="006F24BE"/>
    <w:rsid w:val="006F2CCE"/>
    <w:rsid w:val="006F6417"/>
    <w:rsid w:val="006F6E2B"/>
    <w:rsid w:val="00701D5B"/>
    <w:rsid w:val="0070256E"/>
    <w:rsid w:val="00702CCE"/>
    <w:rsid w:val="007065E6"/>
    <w:rsid w:val="00710383"/>
    <w:rsid w:val="0071190F"/>
    <w:rsid w:val="007144A1"/>
    <w:rsid w:val="0071584B"/>
    <w:rsid w:val="007276B4"/>
    <w:rsid w:val="00727CEF"/>
    <w:rsid w:val="0073075A"/>
    <w:rsid w:val="00730ADD"/>
    <w:rsid w:val="00731D80"/>
    <w:rsid w:val="0073732F"/>
    <w:rsid w:val="007409CD"/>
    <w:rsid w:val="00741F1C"/>
    <w:rsid w:val="00746BD3"/>
    <w:rsid w:val="00746EFD"/>
    <w:rsid w:val="007503D2"/>
    <w:rsid w:val="00753E0D"/>
    <w:rsid w:val="00754106"/>
    <w:rsid w:val="00757605"/>
    <w:rsid w:val="00760283"/>
    <w:rsid w:val="00760F77"/>
    <w:rsid w:val="00764D9A"/>
    <w:rsid w:val="00770123"/>
    <w:rsid w:val="0077143D"/>
    <w:rsid w:val="00773AB8"/>
    <w:rsid w:val="0077648C"/>
    <w:rsid w:val="00776961"/>
    <w:rsid w:val="00783A26"/>
    <w:rsid w:val="00792116"/>
    <w:rsid w:val="00794AB8"/>
    <w:rsid w:val="007964FE"/>
    <w:rsid w:val="007966FB"/>
    <w:rsid w:val="007A1D4F"/>
    <w:rsid w:val="007A2192"/>
    <w:rsid w:val="007A2FA3"/>
    <w:rsid w:val="007A54FF"/>
    <w:rsid w:val="007A5FCA"/>
    <w:rsid w:val="007A6894"/>
    <w:rsid w:val="007B01B3"/>
    <w:rsid w:val="007B026B"/>
    <w:rsid w:val="007C11ED"/>
    <w:rsid w:val="007C1AE3"/>
    <w:rsid w:val="007C357F"/>
    <w:rsid w:val="007C4DC6"/>
    <w:rsid w:val="007C52FE"/>
    <w:rsid w:val="007C5DC3"/>
    <w:rsid w:val="007C5EFE"/>
    <w:rsid w:val="007C6AB8"/>
    <w:rsid w:val="007D1DF7"/>
    <w:rsid w:val="007D2F50"/>
    <w:rsid w:val="007D43D2"/>
    <w:rsid w:val="007D4F80"/>
    <w:rsid w:val="007D6EFB"/>
    <w:rsid w:val="007E1E88"/>
    <w:rsid w:val="007E2FDF"/>
    <w:rsid w:val="007E308A"/>
    <w:rsid w:val="007E3F4D"/>
    <w:rsid w:val="007E6B1A"/>
    <w:rsid w:val="007F04BD"/>
    <w:rsid w:val="007F145E"/>
    <w:rsid w:val="00802287"/>
    <w:rsid w:val="008040C3"/>
    <w:rsid w:val="00804B02"/>
    <w:rsid w:val="00805C31"/>
    <w:rsid w:val="008067E7"/>
    <w:rsid w:val="00807E94"/>
    <w:rsid w:val="008119E8"/>
    <w:rsid w:val="00812AE7"/>
    <w:rsid w:val="00813882"/>
    <w:rsid w:val="00813980"/>
    <w:rsid w:val="00814689"/>
    <w:rsid w:val="0082177A"/>
    <w:rsid w:val="00825F37"/>
    <w:rsid w:val="008322B0"/>
    <w:rsid w:val="008345C6"/>
    <w:rsid w:val="00836263"/>
    <w:rsid w:val="00836DEC"/>
    <w:rsid w:val="008426F8"/>
    <w:rsid w:val="00844DFD"/>
    <w:rsid w:val="00845D87"/>
    <w:rsid w:val="00846954"/>
    <w:rsid w:val="008470E8"/>
    <w:rsid w:val="00847722"/>
    <w:rsid w:val="0084775D"/>
    <w:rsid w:val="0085066B"/>
    <w:rsid w:val="00850D49"/>
    <w:rsid w:val="008603B0"/>
    <w:rsid w:val="00863667"/>
    <w:rsid w:val="00864978"/>
    <w:rsid w:val="0087231B"/>
    <w:rsid w:val="008754A8"/>
    <w:rsid w:val="00877B99"/>
    <w:rsid w:val="00881CB7"/>
    <w:rsid w:val="00885931"/>
    <w:rsid w:val="0088658E"/>
    <w:rsid w:val="00887BF2"/>
    <w:rsid w:val="00896F1D"/>
    <w:rsid w:val="008A22B3"/>
    <w:rsid w:val="008A688E"/>
    <w:rsid w:val="008B1E2F"/>
    <w:rsid w:val="008B4F87"/>
    <w:rsid w:val="008B67DA"/>
    <w:rsid w:val="008B76B6"/>
    <w:rsid w:val="008C31F4"/>
    <w:rsid w:val="008C4187"/>
    <w:rsid w:val="008C49DE"/>
    <w:rsid w:val="008D05A6"/>
    <w:rsid w:val="008D35E4"/>
    <w:rsid w:val="008D54E7"/>
    <w:rsid w:val="008D6E81"/>
    <w:rsid w:val="008E075B"/>
    <w:rsid w:val="008E1123"/>
    <w:rsid w:val="008E5B58"/>
    <w:rsid w:val="008E7ADF"/>
    <w:rsid w:val="008F1953"/>
    <w:rsid w:val="008F2385"/>
    <w:rsid w:val="008F2C06"/>
    <w:rsid w:val="008F3925"/>
    <w:rsid w:val="008F3E50"/>
    <w:rsid w:val="008F491E"/>
    <w:rsid w:val="008F791D"/>
    <w:rsid w:val="0090123C"/>
    <w:rsid w:val="0090770E"/>
    <w:rsid w:val="009137B9"/>
    <w:rsid w:val="00920CAF"/>
    <w:rsid w:val="00922C1F"/>
    <w:rsid w:val="0092631C"/>
    <w:rsid w:val="00926B22"/>
    <w:rsid w:val="00932D76"/>
    <w:rsid w:val="0093714F"/>
    <w:rsid w:val="00941911"/>
    <w:rsid w:val="00942DFE"/>
    <w:rsid w:val="009463D9"/>
    <w:rsid w:val="00946562"/>
    <w:rsid w:val="009465B0"/>
    <w:rsid w:val="009465F5"/>
    <w:rsid w:val="00947A0A"/>
    <w:rsid w:val="00950C60"/>
    <w:rsid w:val="00950CF6"/>
    <w:rsid w:val="00950ED0"/>
    <w:rsid w:val="009551B9"/>
    <w:rsid w:val="009602CF"/>
    <w:rsid w:val="00960BD9"/>
    <w:rsid w:val="00961AC4"/>
    <w:rsid w:val="00961BC7"/>
    <w:rsid w:val="009647E4"/>
    <w:rsid w:val="00964DC6"/>
    <w:rsid w:val="0097088A"/>
    <w:rsid w:val="00971739"/>
    <w:rsid w:val="00975753"/>
    <w:rsid w:val="0097577F"/>
    <w:rsid w:val="00976CE6"/>
    <w:rsid w:val="00977DEC"/>
    <w:rsid w:val="009809A0"/>
    <w:rsid w:val="009809D3"/>
    <w:rsid w:val="00982B47"/>
    <w:rsid w:val="00983AC3"/>
    <w:rsid w:val="009848D3"/>
    <w:rsid w:val="00984F6F"/>
    <w:rsid w:val="00992093"/>
    <w:rsid w:val="0099260F"/>
    <w:rsid w:val="00993313"/>
    <w:rsid w:val="00995CBB"/>
    <w:rsid w:val="009966BD"/>
    <w:rsid w:val="00996726"/>
    <w:rsid w:val="009972CC"/>
    <w:rsid w:val="009976E0"/>
    <w:rsid w:val="00997A97"/>
    <w:rsid w:val="009A1979"/>
    <w:rsid w:val="009A34DF"/>
    <w:rsid w:val="009A38D9"/>
    <w:rsid w:val="009A4288"/>
    <w:rsid w:val="009A71C5"/>
    <w:rsid w:val="009A73C1"/>
    <w:rsid w:val="009A742F"/>
    <w:rsid w:val="009B5D50"/>
    <w:rsid w:val="009B6032"/>
    <w:rsid w:val="009B63B1"/>
    <w:rsid w:val="009C622E"/>
    <w:rsid w:val="009D0F25"/>
    <w:rsid w:val="009D5479"/>
    <w:rsid w:val="009E036A"/>
    <w:rsid w:val="009E0935"/>
    <w:rsid w:val="009E15B0"/>
    <w:rsid w:val="009E1A05"/>
    <w:rsid w:val="009E476C"/>
    <w:rsid w:val="009E4FE5"/>
    <w:rsid w:val="009E5B97"/>
    <w:rsid w:val="009F0690"/>
    <w:rsid w:val="009F227E"/>
    <w:rsid w:val="009F5F10"/>
    <w:rsid w:val="009F7019"/>
    <w:rsid w:val="009F7528"/>
    <w:rsid w:val="00A012E3"/>
    <w:rsid w:val="00A05CD9"/>
    <w:rsid w:val="00A0757F"/>
    <w:rsid w:val="00A1603F"/>
    <w:rsid w:val="00A174B6"/>
    <w:rsid w:val="00A21660"/>
    <w:rsid w:val="00A23938"/>
    <w:rsid w:val="00A23DF6"/>
    <w:rsid w:val="00A24C50"/>
    <w:rsid w:val="00A27493"/>
    <w:rsid w:val="00A27A5E"/>
    <w:rsid w:val="00A3007D"/>
    <w:rsid w:val="00A3113C"/>
    <w:rsid w:val="00A31A72"/>
    <w:rsid w:val="00A320D5"/>
    <w:rsid w:val="00A34425"/>
    <w:rsid w:val="00A34B16"/>
    <w:rsid w:val="00A3716C"/>
    <w:rsid w:val="00A423C5"/>
    <w:rsid w:val="00A46C80"/>
    <w:rsid w:val="00A4739E"/>
    <w:rsid w:val="00A532B8"/>
    <w:rsid w:val="00A54EA0"/>
    <w:rsid w:val="00A63827"/>
    <w:rsid w:val="00A6512C"/>
    <w:rsid w:val="00A67115"/>
    <w:rsid w:val="00A67C96"/>
    <w:rsid w:val="00A74978"/>
    <w:rsid w:val="00A758AD"/>
    <w:rsid w:val="00A8061E"/>
    <w:rsid w:val="00A83341"/>
    <w:rsid w:val="00A915A8"/>
    <w:rsid w:val="00A91C57"/>
    <w:rsid w:val="00AA4F8D"/>
    <w:rsid w:val="00AA5630"/>
    <w:rsid w:val="00AB076C"/>
    <w:rsid w:val="00AB16B3"/>
    <w:rsid w:val="00AB1AEA"/>
    <w:rsid w:val="00AC1F4B"/>
    <w:rsid w:val="00AC2AE0"/>
    <w:rsid w:val="00AD29DF"/>
    <w:rsid w:val="00AD374F"/>
    <w:rsid w:val="00AD62D8"/>
    <w:rsid w:val="00AD71A9"/>
    <w:rsid w:val="00AE35F2"/>
    <w:rsid w:val="00AE437B"/>
    <w:rsid w:val="00AE7D6F"/>
    <w:rsid w:val="00AF1821"/>
    <w:rsid w:val="00AF21FD"/>
    <w:rsid w:val="00AF3967"/>
    <w:rsid w:val="00AF61B5"/>
    <w:rsid w:val="00AF74F6"/>
    <w:rsid w:val="00AF7F98"/>
    <w:rsid w:val="00B04334"/>
    <w:rsid w:val="00B0713A"/>
    <w:rsid w:val="00B103E0"/>
    <w:rsid w:val="00B14AC5"/>
    <w:rsid w:val="00B15B51"/>
    <w:rsid w:val="00B15F28"/>
    <w:rsid w:val="00B20774"/>
    <w:rsid w:val="00B2121C"/>
    <w:rsid w:val="00B250F7"/>
    <w:rsid w:val="00B266E2"/>
    <w:rsid w:val="00B30474"/>
    <w:rsid w:val="00B3149B"/>
    <w:rsid w:val="00B32C6E"/>
    <w:rsid w:val="00B33E63"/>
    <w:rsid w:val="00B42416"/>
    <w:rsid w:val="00B44A87"/>
    <w:rsid w:val="00B47C48"/>
    <w:rsid w:val="00B50886"/>
    <w:rsid w:val="00B50C79"/>
    <w:rsid w:val="00B53F7B"/>
    <w:rsid w:val="00B64E4E"/>
    <w:rsid w:val="00B65F6A"/>
    <w:rsid w:val="00B679BF"/>
    <w:rsid w:val="00B70084"/>
    <w:rsid w:val="00B70E8A"/>
    <w:rsid w:val="00B7243B"/>
    <w:rsid w:val="00B726E1"/>
    <w:rsid w:val="00B731A1"/>
    <w:rsid w:val="00B77CDD"/>
    <w:rsid w:val="00B82491"/>
    <w:rsid w:val="00B832FF"/>
    <w:rsid w:val="00B84759"/>
    <w:rsid w:val="00B84EA4"/>
    <w:rsid w:val="00B85503"/>
    <w:rsid w:val="00B8652F"/>
    <w:rsid w:val="00B903AC"/>
    <w:rsid w:val="00B91B61"/>
    <w:rsid w:val="00B95F20"/>
    <w:rsid w:val="00B97090"/>
    <w:rsid w:val="00BA172D"/>
    <w:rsid w:val="00BA54F8"/>
    <w:rsid w:val="00BA58B9"/>
    <w:rsid w:val="00BA6ABC"/>
    <w:rsid w:val="00BA7091"/>
    <w:rsid w:val="00BB7FEC"/>
    <w:rsid w:val="00BC03FD"/>
    <w:rsid w:val="00BC0958"/>
    <w:rsid w:val="00BC2B41"/>
    <w:rsid w:val="00BC3DB8"/>
    <w:rsid w:val="00BC4F79"/>
    <w:rsid w:val="00BD2257"/>
    <w:rsid w:val="00BD6A55"/>
    <w:rsid w:val="00BE1354"/>
    <w:rsid w:val="00BE2BC0"/>
    <w:rsid w:val="00BE4B9F"/>
    <w:rsid w:val="00BE7A66"/>
    <w:rsid w:val="00BF1699"/>
    <w:rsid w:val="00BF176A"/>
    <w:rsid w:val="00BF3303"/>
    <w:rsid w:val="00BF3A1B"/>
    <w:rsid w:val="00BF540A"/>
    <w:rsid w:val="00BF740D"/>
    <w:rsid w:val="00C00F14"/>
    <w:rsid w:val="00C019A6"/>
    <w:rsid w:val="00C02383"/>
    <w:rsid w:val="00C02845"/>
    <w:rsid w:val="00C02B51"/>
    <w:rsid w:val="00C0338C"/>
    <w:rsid w:val="00C044A0"/>
    <w:rsid w:val="00C112F4"/>
    <w:rsid w:val="00C113B9"/>
    <w:rsid w:val="00C13B80"/>
    <w:rsid w:val="00C1536D"/>
    <w:rsid w:val="00C30DD5"/>
    <w:rsid w:val="00C358FF"/>
    <w:rsid w:val="00C36719"/>
    <w:rsid w:val="00C3700E"/>
    <w:rsid w:val="00C40828"/>
    <w:rsid w:val="00C46A4A"/>
    <w:rsid w:val="00C47FBA"/>
    <w:rsid w:val="00C50197"/>
    <w:rsid w:val="00C53330"/>
    <w:rsid w:val="00C54199"/>
    <w:rsid w:val="00C542CE"/>
    <w:rsid w:val="00C61A1E"/>
    <w:rsid w:val="00C62830"/>
    <w:rsid w:val="00C663ED"/>
    <w:rsid w:val="00C74719"/>
    <w:rsid w:val="00C81E32"/>
    <w:rsid w:val="00C82DA9"/>
    <w:rsid w:val="00C83430"/>
    <w:rsid w:val="00C840D2"/>
    <w:rsid w:val="00C87504"/>
    <w:rsid w:val="00C927E0"/>
    <w:rsid w:val="00C92A22"/>
    <w:rsid w:val="00C93A06"/>
    <w:rsid w:val="00C93D94"/>
    <w:rsid w:val="00C94F08"/>
    <w:rsid w:val="00C970D4"/>
    <w:rsid w:val="00CA3052"/>
    <w:rsid w:val="00CA45A0"/>
    <w:rsid w:val="00CB10BF"/>
    <w:rsid w:val="00CB1E8E"/>
    <w:rsid w:val="00CB7F5E"/>
    <w:rsid w:val="00CC0BAF"/>
    <w:rsid w:val="00CC252B"/>
    <w:rsid w:val="00CC30A9"/>
    <w:rsid w:val="00CC5AB5"/>
    <w:rsid w:val="00CC5F15"/>
    <w:rsid w:val="00CC6D19"/>
    <w:rsid w:val="00CD0F11"/>
    <w:rsid w:val="00CD1AAF"/>
    <w:rsid w:val="00CD3094"/>
    <w:rsid w:val="00CD4FEE"/>
    <w:rsid w:val="00CE769D"/>
    <w:rsid w:val="00CF024A"/>
    <w:rsid w:val="00CF0B83"/>
    <w:rsid w:val="00CF0C7B"/>
    <w:rsid w:val="00CF2413"/>
    <w:rsid w:val="00CF395E"/>
    <w:rsid w:val="00CF47E6"/>
    <w:rsid w:val="00CF4A80"/>
    <w:rsid w:val="00D01497"/>
    <w:rsid w:val="00D11276"/>
    <w:rsid w:val="00D167CA"/>
    <w:rsid w:val="00D16AF3"/>
    <w:rsid w:val="00D2200B"/>
    <w:rsid w:val="00D220E9"/>
    <w:rsid w:val="00D223D0"/>
    <w:rsid w:val="00D2321A"/>
    <w:rsid w:val="00D25179"/>
    <w:rsid w:val="00D27C4F"/>
    <w:rsid w:val="00D32961"/>
    <w:rsid w:val="00D33115"/>
    <w:rsid w:val="00D37E64"/>
    <w:rsid w:val="00D41DCE"/>
    <w:rsid w:val="00D43B19"/>
    <w:rsid w:val="00D43C46"/>
    <w:rsid w:val="00D44E85"/>
    <w:rsid w:val="00D460EB"/>
    <w:rsid w:val="00D56A60"/>
    <w:rsid w:val="00D63C05"/>
    <w:rsid w:val="00D67EEA"/>
    <w:rsid w:val="00D82271"/>
    <w:rsid w:val="00D8289E"/>
    <w:rsid w:val="00D854E7"/>
    <w:rsid w:val="00D90EFE"/>
    <w:rsid w:val="00D91E90"/>
    <w:rsid w:val="00D959B4"/>
    <w:rsid w:val="00D977A9"/>
    <w:rsid w:val="00DA0A6A"/>
    <w:rsid w:val="00DA1181"/>
    <w:rsid w:val="00DA7B35"/>
    <w:rsid w:val="00DB1AA9"/>
    <w:rsid w:val="00DB749C"/>
    <w:rsid w:val="00DC2E94"/>
    <w:rsid w:val="00DC4026"/>
    <w:rsid w:val="00DD2094"/>
    <w:rsid w:val="00DD2F37"/>
    <w:rsid w:val="00DD2FE8"/>
    <w:rsid w:val="00DD4421"/>
    <w:rsid w:val="00DD46DE"/>
    <w:rsid w:val="00DD6006"/>
    <w:rsid w:val="00DD70A9"/>
    <w:rsid w:val="00DE0DDB"/>
    <w:rsid w:val="00DE2044"/>
    <w:rsid w:val="00DE376D"/>
    <w:rsid w:val="00DE4B2B"/>
    <w:rsid w:val="00DF4984"/>
    <w:rsid w:val="00DF6E37"/>
    <w:rsid w:val="00E01D19"/>
    <w:rsid w:val="00E05189"/>
    <w:rsid w:val="00E11C15"/>
    <w:rsid w:val="00E125CA"/>
    <w:rsid w:val="00E134C2"/>
    <w:rsid w:val="00E161B4"/>
    <w:rsid w:val="00E164F8"/>
    <w:rsid w:val="00E167D0"/>
    <w:rsid w:val="00E17993"/>
    <w:rsid w:val="00E17B83"/>
    <w:rsid w:val="00E21BC6"/>
    <w:rsid w:val="00E22332"/>
    <w:rsid w:val="00E265AC"/>
    <w:rsid w:val="00E26F4C"/>
    <w:rsid w:val="00E342C3"/>
    <w:rsid w:val="00E34577"/>
    <w:rsid w:val="00E35884"/>
    <w:rsid w:val="00E45A48"/>
    <w:rsid w:val="00E45B97"/>
    <w:rsid w:val="00E46932"/>
    <w:rsid w:val="00E46AA7"/>
    <w:rsid w:val="00E4713B"/>
    <w:rsid w:val="00E50187"/>
    <w:rsid w:val="00E510D7"/>
    <w:rsid w:val="00E55269"/>
    <w:rsid w:val="00E55841"/>
    <w:rsid w:val="00E610E7"/>
    <w:rsid w:val="00E63733"/>
    <w:rsid w:val="00E63FCA"/>
    <w:rsid w:val="00E655E5"/>
    <w:rsid w:val="00E65792"/>
    <w:rsid w:val="00E66759"/>
    <w:rsid w:val="00E71202"/>
    <w:rsid w:val="00E71DDB"/>
    <w:rsid w:val="00E74107"/>
    <w:rsid w:val="00E74AAF"/>
    <w:rsid w:val="00E76444"/>
    <w:rsid w:val="00E87B73"/>
    <w:rsid w:val="00E87BBA"/>
    <w:rsid w:val="00E90A28"/>
    <w:rsid w:val="00E9371C"/>
    <w:rsid w:val="00E93ABB"/>
    <w:rsid w:val="00E94566"/>
    <w:rsid w:val="00EA2C47"/>
    <w:rsid w:val="00EA4D9F"/>
    <w:rsid w:val="00EA4E02"/>
    <w:rsid w:val="00EB0938"/>
    <w:rsid w:val="00EB0F92"/>
    <w:rsid w:val="00EB5A23"/>
    <w:rsid w:val="00EB6C88"/>
    <w:rsid w:val="00EB70F8"/>
    <w:rsid w:val="00EB7A65"/>
    <w:rsid w:val="00EC007E"/>
    <w:rsid w:val="00EC0EB6"/>
    <w:rsid w:val="00EC23D6"/>
    <w:rsid w:val="00EC58AF"/>
    <w:rsid w:val="00EC6AF1"/>
    <w:rsid w:val="00EC721E"/>
    <w:rsid w:val="00ED190A"/>
    <w:rsid w:val="00ED24C8"/>
    <w:rsid w:val="00ED5C3C"/>
    <w:rsid w:val="00ED66BD"/>
    <w:rsid w:val="00ED6E1F"/>
    <w:rsid w:val="00EE4D3C"/>
    <w:rsid w:val="00EE6515"/>
    <w:rsid w:val="00EF021F"/>
    <w:rsid w:val="00EF0D3E"/>
    <w:rsid w:val="00EF4E1A"/>
    <w:rsid w:val="00EF5920"/>
    <w:rsid w:val="00EF5FC6"/>
    <w:rsid w:val="00EF7F72"/>
    <w:rsid w:val="00F02292"/>
    <w:rsid w:val="00F03AE2"/>
    <w:rsid w:val="00F04D28"/>
    <w:rsid w:val="00F06B2B"/>
    <w:rsid w:val="00F101D4"/>
    <w:rsid w:val="00F108E0"/>
    <w:rsid w:val="00F127DA"/>
    <w:rsid w:val="00F13369"/>
    <w:rsid w:val="00F133AE"/>
    <w:rsid w:val="00F20E69"/>
    <w:rsid w:val="00F21EA6"/>
    <w:rsid w:val="00F227A8"/>
    <w:rsid w:val="00F24545"/>
    <w:rsid w:val="00F2456A"/>
    <w:rsid w:val="00F27396"/>
    <w:rsid w:val="00F30A87"/>
    <w:rsid w:val="00F35E97"/>
    <w:rsid w:val="00F36208"/>
    <w:rsid w:val="00F41121"/>
    <w:rsid w:val="00F426C6"/>
    <w:rsid w:val="00F45894"/>
    <w:rsid w:val="00F4746A"/>
    <w:rsid w:val="00F47940"/>
    <w:rsid w:val="00F533E8"/>
    <w:rsid w:val="00F538B4"/>
    <w:rsid w:val="00F549D9"/>
    <w:rsid w:val="00F5636B"/>
    <w:rsid w:val="00F66F5A"/>
    <w:rsid w:val="00F67EB7"/>
    <w:rsid w:val="00F70CFE"/>
    <w:rsid w:val="00F73029"/>
    <w:rsid w:val="00F73170"/>
    <w:rsid w:val="00F754B0"/>
    <w:rsid w:val="00F80815"/>
    <w:rsid w:val="00F83BE8"/>
    <w:rsid w:val="00F83D70"/>
    <w:rsid w:val="00F85773"/>
    <w:rsid w:val="00F9559D"/>
    <w:rsid w:val="00F96FF8"/>
    <w:rsid w:val="00F97481"/>
    <w:rsid w:val="00FA0886"/>
    <w:rsid w:val="00FA35D4"/>
    <w:rsid w:val="00FA5AC0"/>
    <w:rsid w:val="00FA6EBE"/>
    <w:rsid w:val="00FB02F1"/>
    <w:rsid w:val="00FB1688"/>
    <w:rsid w:val="00FB28CF"/>
    <w:rsid w:val="00FB3510"/>
    <w:rsid w:val="00FB4830"/>
    <w:rsid w:val="00FB4ED7"/>
    <w:rsid w:val="00FC1B19"/>
    <w:rsid w:val="00FD0768"/>
    <w:rsid w:val="00FD07DD"/>
    <w:rsid w:val="00FD141A"/>
    <w:rsid w:val="00FD14F1"/>
    <w:rsid w:val="00FE023B"/>
    <w:rsid w:val="00FE3032"/>
    <w:rsid w:val="00FE3BF1"/>
    <w:rsid w:val="00FE3DED"/>
    <w:rsid w:val="00FE4311"/>
    <w:rsid w:val="00FF2344"/>
    <w:rsid w:val="00FF2E85"/>
    <w:rsid w:val="00FF58D0"/>
    <w:rsid w:val="00FF61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CB19F5"/>
  <w15:docId w15:val="{C8A8F597-881B-4988-A096-8A0293E4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508"/>
    <w:rPr>
      <w:rFonts w:eastAsia="MS Mincho"/>
      <w:sz w:val="24"/>
      <w:szCs w:val="24"/>
      <w:lang w:val="de-DE" w:eastAsia="ja-JP"/>
    </w:rPr>
  </w:style>
  <w:style w:type="paragraph" w:styleId="Heading2">
    <w:name w:val="heading 2"/>
    <w:basedOn w:val="Normal"/>
    <w:next w:val="Normal"/>
    <w:link w:val="Heading2Char"/>
    <w:qFormat/>
    <w:rsid w:val="00F02292"/>
    <w:pPr>
      <w:keepNext/>
      <w:spacing w:after="120" w:line="480" w:lineRule="auto"/>
      <w:jc w:val="both"/>
      <w:outlineLvl w:val="1"/>
    </w:pPr>
    <w:rPr>
      <w:rFonts w:eastAsia="Times New Roman"/>
      <w:b/>
      <w:bCs/>
      <w:iCs/>
      <w:lang w:val="en-US" w:eastAsia="en-US"/>
    </w:rPr>
  </w:style>
  <w:style w:type="paragraph" w:styleId="Heading3">
    <w:name w:val="heading 3"/>
    <w:basedOn w:val="Normal"/>
    <w:next w:val="Normal"/>
    <w:link w:val="Heading3Char"/>
    <w:qFormat/>
    <w:rsid w:val="00F02292"/>
    <w:pPr>
      <w:keepNext/>
      <w:spacing w:before="240" w:after="60" w:line="480" w:lineRule="auto"/>
      <w:ind w:left="720" w:hanging="720"/>
      <w:jc w:val="both"/>
      <w:outlineLvl w:val="2"/>
    </w:pPr>
    <w:rPr>
      <w:rFonts w:eastAsia="Times New Roman"/>
      <w:bCs/>
      <w: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
    <w:name w:val="TableHead"/>
    <w:basedOn w:val="Normal"/>
    <w:rsid w:val="002F5508"/>
    <w:pPr>
      <w:pBdr>
        <w:top w:val="single" w:sz="4" w:space="4" w:color="FFFFFF"/>
        <w:left w:val="single" w:sz="4" w:space="4" w:color="FFFFFF"/>
        <w:bottom w:val="single" w:sz="4" w:space="4" w:color="FFFFFF"/>
        <w:right w:val="single" w:sz="4" w:space="4" w:color="FFFFFF"/>
      </w:pBdr>
      <w:spacing w:line="190" w:lineRule="exact"/>
      <w:jc w:val="both"/>
    </w:pPr>
    <w:rPr>
      <w:rFonts w:ascii="Arial" w:hAnsi="Arial"/>
      <w:sz w:val="16"/>
      <w:szCs w:val="14"/>
      <w:lang w:val="en-GB"/>
    </w:rPr>
  </w:style>
  <w:style w:type="paragraph" w:customStyle="1" w:styleId="TableBody">
    <w:name w:val="TableBody"/>
    <w:basedOn w:val="TableHead"/>
    <w:rsid w:val="002F5508"/>
  </w:style>
  <w:style w:type="paragraph" w:styleId="Header">
    <w:name w:val="header"/>
    <w:basedOn w:val="Normal"/>
    <w:rsid w:val="002F5508"/>
    <w:pPr>
      <w:tabs>
        <w:tab w:val="center" w:pos="4536"/>
        <w:tab w:val="right" w:pos="9072"/>
      </w:tabs>
    </w:pPr>
  </w:style>
  <w:style w:type="paragraph" w:styleId="Footer">
    <w:name w:val="footer"/>
    <w:basedOn w:val="Normal"/>
    <w:rsid w:val="002F5508"/>
    <w:pPr>
      <w:tabs>
        <w:tab w:val="center" w:pos="4536"/>
        <w:tab w:val="right" w:pos="9072"/>
      </w:tabs>
    </w:pPr>
  </w:style>
  <w:style w:type="paragraph" w:customStyle="1" w:styleId="Title1">
    <w:name w:val="Title1"/>
    <w:basedOn w:val="Normal"/>
    <w:rsid w:val="002F5508"/>
    <w:rPr>
      <w:b/>
      <w:lang w:val="en-US"/>
    </w:rPr>
  </w:style>
  <w:style w:type="paragraph" w:customStyle="1" w:styleId="AuthorsFull">
    <w:name w:val="Authors Full"/>
    <w:basedOn w:val="Normal"/>
    <w:rsid w:val="002F5508"/>
    <w:rPr>
      <w:i/>
      <w:lang w:val="en-US"/>
    </w:rPr>
  </w:style>
  <w:style w:type="paragraph" w:customStyle="1" w:styleId="dedication">
    <w:name w:val="dedication"/>
    <w:basedOn w:val="Normal"/>
    <w:rsid w:val="002F5508"/>
    <w:rPr>
      <w:i/>
      <w:lang w:val="en-US"/>
    </w:rPr>
  </w:style>
  <w:style w:type="paragraph" w:customStyle="1" w:styleId="Addresses">
    <w:name w:val="Addresses"/>
    <w:basedOn w:val="Normal"/>
    <w:rsid w:val="002F5508"/>
    <w:rPr>
      <w:lang w:val="en-US"/>
    </w:rPr>
  </w:style>
  <w:style w:type="paragraph" w:customStyle="1" w:styleId="Acknowledgements">
    <w:name w:val="Acknowledgements"/>
    <w:basedOn w:val="Normal"/>
    <w:rsid w:val="002F5508"/>
    <w:rPr>
      <w:lang w:val="en-US"/>
    </w:rPr>
  </w:style>
  <w:style w:type="paragraph" w:customStyle="1" w:styleId="Abstract">
    <w:name w:val="Abstract"/>
    <w:basedOn w:val="Normal"/>
    <w:autoRedefine/>
    <w:rsid w:val="002F5508"/>
    <w:pPr>
      <w:spacing w:line="480" w:lineRule="auto"/>
    </w:pPr>
    <w:rPr>
      <w:lang w:val="en-US"/>
    </w:rPr>
  </w:style>
  <w:style w:type="paragraph" w:customStyle="1" w:styleId="Head1">
    <w:name w:val="Head 1"/>
    <w:basedOn w:val="Normal"/>
    <w:autoRedefine/>
    <w:rsid w:val="00896F1D"/>
    <w:pPr>
      <w:spacing w:line="360" w:lineRule="auto"/>
    </w:pPr>
    <w:rPr>
      <w:b/>
      <w:sz w:val="28"/>
      <w:szCs w:val="28"/>
      <w:lang w:val="en-US"/>
    </w:rPr>
  </w:style>
  <w:style w:type="paragraph" w:customStyle="1" w:styleId="Head2">
    <w:name w:val="Head 2"/>
    <w:basedOn w:val="Normal"/>
    <w:autoRedefine/>
    <w:rsid w:val="002F5508"/>
    <w:pPr>
      <w:spacing w:line="360" w:lineRule="auto"/>
    </w:pPr>
    <w:rPr>
      <w:i/>
      <w:lang w:val="en-US"/>
    </w:rPr>
  </w:style>
  <w:style w:type="paragraph" w:customStyle="1" w:styleId="dates">
    <w:name w:val="dates"/>
    <w:basedOn w:val="Normal"/>
    <w:rsid w:val="002F5508"/>
    <w:pPr>
      <w:jc w:val="right"/>
    </w:pPr>
    <w:rPr>
      <w:lang w:val="en-US"/>
    </w:rPr>
  </w:style>
  <w:style w:type="paragraph" w:customStyle="1" w:styleId="Literature">
    <w:name w:val="Literature"/>
    <w:basedOn w:val="Normal"/>
    <w:rsid w:val="002F5508"/>
    <w:pPr>
      <w:spacing w:line="480" w:lineRule="auto"/>
    </w:pPr>
  </w:style>
  <w:style w:type="paragraph" w:customStyle="1" w:styleId="Legend">
    <w:name w:val="Legend"/>
    <w:basedOn w:val="Normal"/>
    <w:rsid w:val="002F5508"/>
    <w:rPr>
      <w:lang w:val="en-US"/>
    </w:rPr>
  </w:style>
  <w:style w:type="paragraph" w:customStyle="1" w:styleId="MainText">
    <w:name w:val="Main Text"/>
    <w:basedOn w:val="Normal"/>
    <w:link w:val="MainTextChar"/>
    <w:rsid w:val="002F5508"/>
    <w:pPr>
      <w:spacing w:line="480" w:lineRule="auto"/>
    </w:pPr>
    <w:rPr>
      <w:lang w:val="en-US"/>
    </w:rPr>
  </w:style>
  <w:style w:type="paragraph" w:customStyle="1" w:styleId="Tableofcontents">
    <w:name w:val="Table of contents"/>
    <w:basedOn w:val="Normal"/>
    <w:autoRedefine/>
    <w:rsid w:val="00550D6D"/>
    <w:rPr>
      <w:lang w:val="en-US"/>
    </w:rPr>
  </w:style>
  <w:style w:type="paragraph" w:customStyle="1" w:styleId="ExperimentalText">
    <w:name w:val="Experimental Text"/>
    <w:basedOn w:val="Normal"/>
    <w:link w:val="ExperimentalTextChar"/>
    <w:rsid w:val="002F5508"/>
    <w:pPr>
      <w:spacing w:line="480" w:lineRule="auto"/>
    </w:pPr>
    <w:rPr>
      <w:lang w:val="en-US"/>
    </w:rPr>
  </w:style>
  <w:style w:type="character" w:customStyle="1" w:styleId="ExperimentalTextChar">
    <w:name w:val="Experimental Text Char"/>
    <w:basedOn w:val="DefaultParagraphFont"/>
    <w:link w:val="ExperimentalText"/>
    <w:rsid w:val="002F5508"/>
    <w:rPr>
      <w:rFonts w:eastAsia="MS Mincho"/>
      <w:sz w:val="24"/>
      <w:szCs w:val="24"/>
      <w:lang w:val="en-US" w:eastAsia="ja-JP" w:bidi="ar-SA"/>
    </w:rPr>
  </w:style>
  <w:style w:type="character" w:customStyle="1" w:styleId="MainTextChar">
    <w:name w:val="Main Text Char"/>
    <w:basedOn w:val="DefaultParagraphFont"/>
    <w:link w:val="MainText"/>
    <w:rsid w:val="002F5508"/>
    <w:rPr>
      <w:rFonts w:eastAsia="MS Mincho"/>
      <w:sz w:val="24"/>
      <w:szCs w:val="24"/>
      <w:lang w:val="en-US" w:eastAsia="ja-JP" w:bidi="ar-SA"/>
    </w:rPr>
  </w:style>
  <w:style w:type="paragraph" w:styleId="FootnoteText">
    <w:name w:val="footnote text"/>
    <w:basedOn w:val="Normal"/>
    <w:link w:val="FootnoteTextChar"/>
    <w:uiPriority w:val="99"/>
    <w:semiHidden/>
    <w:unhideWhenUsed/>
    <w:rsid w:val="00A6512C"/>
    <w:rPr>
      <w:sz w:val="20"/>
      <w:szCs w:val="20"/>
    </w:rPr>
  </w:style>
  <w:style w:type="character" w:customStyle="1" w:styleId="FootnoteTextChar">
    <w:name w:val="Footnote Text Char"/>
    <w:basedOn w:val="DefaultParagraphFont"/>
    <w:link w:val="FootnoteText"/>
    <w:uiPriority w:val="99"/>
    <w:semiHidden/>
    <w:rsid w:val="00A6512C"/>
    <w:rPr>
      <w:rFonts w:eastAsia="MS Mincho"/>
      <w:lang w:eastAsia="ja-JP"/>
    </w:rPr>
  </w:style>
  <w:style w:type="character" w:styleId="FootnoteReference">
    <w:name w:val="footnote reference"/>
    <w:basedOn w:val="DefaultParagraphFont"/>
    <w:uiPriority w:val="99"/>
    <w:semiHidden/>
    <w:unhideWhenUsed/>
    <w:rsid w:val="00A6512C"/>
    <w:rPr>
      <w:vertAlign w:val="superscript"/>
    </w:rPr>
  </w:style>
  <w:style w:type="paragraph" w:styleId="BalloonText">
    <w:name w:val="Balloon Text"/>
    <w:basedOn w:val="Normal"/>
    <w:link w:val="BalloonTextChar"/>
    <w:uiPriority w:val="99"/>
    <w:semiHidden/>
    <w:unhideWhenUsed/>
    <w:rsid w:val="00A6512C"/>
    <w:rPr>
      <w:rFonts w:ascii="Tahoma" w:hAnsi="Tahoma" w:cs="Tahoma"/>
      <w:sz w:val="16"/>
      <w:szCs w:val="16"/>
    </w:rPr>
  </w:style>
  <w:style w:type="character" w:customStyle="1" w:styleId="BalloonTextChar">
    <w:name w:val="Balloon Text Char"/>
    <w:basedOn w:val="DefaultParagraphFont"/>
    <w:link w:val="BalloonText"/>
    <w:uiPriority w:val="99"/>
    <w:semiHidden/>
    <w:rsid w:val="00A6512C"/>
    <w:rPr>
      <w:rFonts w:ascii="Tahoma" w:eastAsia="MS Mincho" w:hAnsi="Tahoma" w:cs="Tahoma"/>
      <w:sz w:val="16"/>
      <w:szCs w:val="16"/>
      <w:lang w:eastAsia="ja-JP"/>
    </w:rPr>
  </w:style>
  <w:style w:type="table" w:styleId="TableGrid">
    <w:name w:val="Table Grid"/>
    <w:basedOn w:val="TableNormal"/>
    <w:uiPriority w:val="59"/>
    <w:rsid w:val="002A39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aintext0">
    <w:name w:val="Main text"/>
    <w:basedOn w:val="Normal"/>
    <w:link w:val="MaintextChar0"/>
    <w:autoRedefine/>
    <w:rsid w:val="00896F1D"/>
    <w:pPr>
      <w:spacing w:line="480" w:lineRule="auto"/>
    </w:pPr>
    <w:rPr>
      <w:lang w:val="en-US"/>
    </w:rPr>
  </w:style>
  <w:style w:type="character" w:customStyle="1" w:styleId="MaintextChar0">
    <w:name w:val="Main text Char"/>
    <w:basedOn w:val="DefaultParagraphFont"/>
    <w:link w:val="Maintext0"/>
    <w:rsid w:val="00896F1D"/>
    <w:rPr>
      <w:rFonts w:eastAsia="MS Mincho"/>
      <w:sz w:val="24"/>
      <w:szCs w:val="24"/>
      <w:lang w:val="en-US" w:eastAsia="ja-JP"/>
    </w:rPr>
  </w:style>
  <w:style w:type="paragraph" w:customStyle="1" w:styleId="Biography">
    <w:name w:val="Biography"/>
    <w:basedOn w:val="Normal"/>
    <w:autoRedefine/>
    <w:rsid w:val="00A54EA0"/>
    <w:rPr>
      <w:i/>
      <w:lang w:val="en-US"/>
    </w:rPr>
  </w:style>
  <w:style w:type="paragraph" w:customStyle="1" w:styleId="Title2">
    <w:name w:val="Title2"/>
    <w:basedOn w:val="Normal"/>
    <w:rsid w:val="00FE023B"/>
    <w:rPr>
      <w:b/>
      <w:lang w:val="en-US"/>
    </w:rPr>
  </w:style>
  <w:style w:type="character" w:styleId="CommentReference">
    <w:name w:val="annotation reference"/>
    <w:basedOn w:val="DefaultParagraphFont"/>
    <w:uiPriority w:val="99"/>
    <w:semiHidden/>
    <w:unhideWhenUsed/>
    <w:rsid w:val="00B91B61"/>
    <w:rPr>
      <w:sz w:val="16"/>
      <w:szCs w:val="16"/>
    </w:rPr>
  </w:style>
  <w:style w:type="paragraph" w:styleId="CommentText">
    <w:name w:val="annotation text"/>
    <w:basedOn w:val="Normal"/>
    <w:link w:val="CommentTextChar"/>
    <w:semiHidden/>
    <w:unhideWhenUsed/>
    <w:rsid w:val="00B91B61"/>
    <w:rPr>
      <w:sz w:val="20"/>
      <w:szCs w:val="20"/>
    </w:rPr>
  </w:style>
  <w:style w:type="character" w:customStyle="1" w:styleId="CommentTextChar">
    <w:name w:val="Comment Text Char"/>
    <w:basedOn w:val="DefaultParagraphFont"/>
    <w:link w:val="CommentText"/>
    <w:uiPriority w:val="99"/>
    <w:semiHidden/>
    <w:rsid w:val="00B91B61"/>
    <w:rPr>
      <w:rFonts w:eastAsia="MS Mincho"/>
      <w:lang w:eastAsia="ja-JP"/>
    </w:rPr>
  </w:style>
  <w:style w:type="paragraph" w:styleId="CommentSubject">
    <w:name w:val="annotation subject"/>
    <w:basedOn w:val="CommentText"/>
    <w:next w:val="CommentText"/>
    <w:link w:val="CommentSubjectChar"/>
    <w:uiPriority w:val="99"/>
    <w:semiHidden/>
    <w:unhideWhenUsed/>
    <w:rsid w:val="00B91B61"/>
    <w:rPr>
      <w:b/>
      <w:bCs/>
    </w:rPr>
  </w:style>
  <w:style w:type="character" w:customStyle="1" w:styleId="CommentSubjectChar">
    <w:name w:val="Comment Subject Char"/>
    <w:basedOn w:val="CommentTextChar"/>
    <w:link w:val="CommentSubject"/>
    <w:uiPriority w:val="99"/>
    <w:semiHidden/>
    <w:rsid w:val="00B91B61"/>
    <w:rPr>
      <w:rFonts w:eastAsia="MS Mincho"/>
      <w:b/>
      <w:bCs/>
      <w:lang w:eastAsia="ja-JP"/>
    </w:rPr>
  </w:style>
  <w:style w:type="paragraph" w:styleId="Caption">
    <w:name w:val="caption"/>
    <w:basedOn w:val="Normal"/>
    <w:next w:val="Normal"/>
    <w:qFormat/>
    <w:rsid w:val="009B5D50"/>
    <w:rPr>
      <w:rFonts w:eastAsia="Batang"/>
      <w:bCs/>
      <w:i/>
      <w:szCs w:val="20"/>
      <w:lang w:val="en-US" w:eastAsia="ko-KR"/>
    </w:rPr>
  </w:style>
  <w:style w:type="paragraph" w:styleId="ListParagraph">
    <w:name w:val="List Paragraph"/>
    <w:basedOn w:val="Normal"/>
    <w:uiPriority w:val="34"/>
    <w:qFormat/>
    <w:rsid w:val="001C0695"/>
    <w:pPr>
      <w:ind w:left="720"/>
      <w:contextualSpacing/>
    </w:pPr>
  </w:style>
  <w:style w:type="paragraph" w:customStyle="1" w:styleId="MTDisplayEquation">
    <w:name w:val="MTDisplayEquation"/>
    <w:basedOn w:val="Normal"/>
    <w:next w:val="Normal"/>
    <w:rsid w:val="00B15B51"/>
    <w:pPr>
      <w:tabs>
        <w:tab w:val="center" w:pos="4320"/>
        <w:tab w:val="right" w:pos="8640"/>
      </w:tabs>
    </w:pPr>
    <w:rPr>
      <w:rFonts w:eastAsia="Batang"/>
      <w:lang w:val="en-US" w:eastAsia="ko-KR"/>
    </w:rPr>
  </w:style>
  <w:style w:type="character" w:styleId="Hyperlink">
    <w:name w:val="Hyperlink"/>
    <w:basedOn w:val="DefaultParagraphFont"/>
    <w:uiPriority w:val="99"/>
    <w:unhideWhenUsed/>
    <w:rsid w:val="00EB7A65"/>
    <w:rPr>
      <w:color w:val="0000FF" w:themeColor="hyperlink"/>
      <w:u w:val="single"/>
    </w:rPr>
  </w:style>
  <w:style w:type="character" w:customStyle="1" w:styleId="Heading2Char">
    <w:name w:val="Heading 2 Char"/>
    <w:basedOn w:val="DefaultParagraphFont"/>
    <w:link w:val="Heading2"/>
    <w:rsid w:val="00F02292"/>
    <w:rPr>
      <w:b/>
      <w:bCs/>
      <w:iCs/>
      <w:sz w:val="24"/>
      <w:szCs w:val="24"/>
    </w:rPr>
  </w:style>
  <w:style w:type="character" w:customStyle="1" w:styleId="Heading3Char">
    <w:name w:val="Heading 3 Char"/>
    <w:basedOn w:val="DefaultParagraphFont"/>
    <w:link w:val="Heading3"/>
    <w:rsid w:val="00F02292"/>
    <w:rPr>
      <w:bCs/>
      <w:i/>
      <w:sz w:val="24"/>
      <w:szCs w:val="24"/>
    </w:rPr>
  </w:style>
  <w:style w:type="character" w:customStyle="1" w:styleId="NormalIndentChar">
    <w:name w:val="Normal Indent Char"/>
    <w:basedOn w:val="DefaultParagraphFont"/>
    <w:link w:val="NormalIndent"/>
    <w:rsid w:val="00F02292"/>
    <w:rPr>
      <w:szCs w:val="24"/>
    </w:rPr>
  </w:style>
  <w:style w:type="paragraph" w:styleId="NormalIndent">
    <w:name w:val="Normal Indent"/>
    <w:basedOn w:val="Normal"/>
    <w:link w:val="NormalIndentChar"/>
    <w:rsid w:val="00F02292"/>
    <w:pPr>
      <w:ind w:firstLine="288"/>
      <w:jc w:val="both"/>
    </w:pPr>
    <w:rPr>
      <w:rFonts w:eastAsia="Times New Roman"/>
      <w:sz w:val="20"/>
      <w:lang w:val="en-US" w:eastAsia="en-US"/>
    </w:rPr>
  </w:style>
  <w:style w:type="paragraph" w:customStyle="1" w:styleId="figcaption">
    <w:name w:val="fig caption"/>
    <w:basedOn w:val="NormalIndent"/>
    <w:rsid w:val="00F02292"/>
    <w:pPr>
      <w:ind w:firstLine="0"/>
      <w:jc w:val="center"/>
    </w:pPr>
    <w:rPr>
      <w:sz w:val="18"/>
    </w:rPr>
  </w:style>
  <w:style w:type="paragraph" w:styleId="Revision">
    <w:name w:val="Revision"/>
    <w:hidden/>
    <w:uiPriority w:val="99"/>
    <w:semiHidden/>
    <w:rsid w:val="008426F8"/>
    <w:rPr>
      <w:rFonts w:eastAsia="MS Mincho"/>
      <w:sz w:val="24"/>
      <w:szCs w:val="24"/>
      <w:lang w:val="de-DE" w:eastAsia="ja-JP"/>
    </w:rPr>
  </w:style>
  <w:style w:type="character" w:styleId="PlaceholderText">
    <w:name w:val="Placeholder Text"/>
    <w:basedOn w:val="DefaultParagraphFont"/>
    <w:uiPriority w:val="99"/>
    <w:semiHidden/>
    <w:rsid w:val="003C437E"/>
    <w:rPr>
      <w:color w:val="808080"/>
    </w:rPr>
  </w:style>
  <w:style w:type="paragraph" w:styleId="EndnoteText">
    <w:name w:val="endnote text"/>
    <w:basedOn w:val="Normal"/>
    <w:link w:val="EndnoteTextChar"/>
    <w:uiPriority w:val="99"/>
    <w:semiHidden/>
    <w:unhideWhenUsed/>
    <w:rsid w:val="00807E94"/>
    <w:rPr>
      <w:sz w:val="20"/>
      <w:szCs w:val="20"/>
    </w:rPr>
  </w:style>
  <w:style w:type="character" w:customStyle="1" w:styleId="EndnoteTextChar">
    <w:name w:val="Endnote Text Char"/>
    <w:basedOn w:val="DefaultParagraphFont"/>
    <w:link w:val="EndnoteText"/>
    <w:uiPriority w:val="99"/>
    <w:semiHidden/>
    <w:rsid w:val="00807E94"/>
    <w:rPr>
      <w:rFonts w:eastAsia="MS Mincho"/>
      <w:lang w:val="de-DE" w:eastAsia="ja-JP"/>
    </w:rPr>
  </w:style>
  <w:style w:type="character" w:styleId="EndnoteReference">
    <w:name w:val="endnote reference"/>
    <w:basedOn w:val="DefaultParagraphFont"/>
    <w:uiPriority w:val="99"/>
    <w:semiHidden/>
    <w:unhideWhenUsed/>
    <w:rsid w:val="00807E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0022275">
      <w:bodyDiv w:val="1"/>
      <w:marLeft w:val="0"/>
      <w:marRight w:val="0"/>
      <w:marTop w:val="0"/>
      <w:marBottom w:val="0"/>
      <w:divBdr>
        <w:top w:val="none" w:sz="0" w:space="0" w:color="auto"/>
        <w:left w:val="none" w:sz="0" w:space="0" w:color="auto"/>
        <w:bottom w:val="none" w:sz="0" w:space="0" w:color="auto"/>
        <w:right w:val="none" w:sz="0" w:space="0" w:color="auto"/>
      </w:divBdr>
    </w:div>
    <w:div w:id="122706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wmf"/><Relationship Id="rId26" Type="http://schemas.openxmlformats.org/officeDocument/2006/relationships/image" Target="media/image11.wmf"/><Relationship Id="rId39" Type="http://schemas.openxmlformats.org/officeDocument/2006/relationships/image" Target="media/image20.emf"/><Relationship Id="rId21" Type="http://schemas.openxmlformats.org/officeDocument/2006/relationships/oleObject" Target="embeddings/oleObject1.bin"/><Relationship Id="rId34" Type="http://schemas.openxmlformats.org/officeDocument/2006/relationships/image" Target="media/image15.wmf"/><Relationship Id="rId42" Type="http://schemas.openxmlformats.org/officeDocument/2006/relationships/image" Target="media/image23.e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oleObject" Target="embeddings/oleObject2.bin"/><Relationship Id="rId28" Type="http://schemas.openxmlformats.org/officeDocument/2006/relationships/image" Target="media/image12.wmf"/><Relationship Id="rId36" Type="http://schemas.openxmlformats.org/officeDocument/2006/relationships/image" Target="media/image17.emf"/><Relationship Id="rId10" Type="http://schemas.openxmlformats.org/officeDocument/2006/relationships/endnotes" Target="endnotes.xml"/><Relationship Id="rId19" Type="http://schemas.openxmlformats.org/officeDocument/2006/relationships/image" Target="media/image7.wmf"/><Relationship Id="rId31" Type="http://schemas.openxmlformats.org/officeDocument/2006/relationships/oleObject" Target="embeddings/oleObject6.bin"/><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emf"/><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5.wmf"/><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9.emf"/><Relationship Id="rId46" Type="http://schemas.microsoft.com/office/2011/relationships/people" Target="people.xml"/><Relationship Id="rId20" Type="http://schemas.openxmlformats.org/officeDocument/2006/relationships/image" Target="media/image8.wmf"/><Relationship Id="rId41" Type="http://schemas.openxmlformats.org/officeDocument/2006/relationships/image" Target="media/image2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20G\Desktop\Macr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FA0E55736C899499BCD4A0C0C3AD1EF" ma:contentTypeVersion="4" ma:contentTypeDescription="Create a new document." ma:contentTypeScope="" ma:versionID="d895d454f2cd1fee44e02ba3ef9bcbda">
  <xsd:schema xmlns:xsd="http://www.w3.org/2001/XMLSchema" xmlns:xs="http://www.w3.org/2001/XMLSchema" xmlns:p="http://schemas.microsoft.com/office/2006/metadata/properties" xmlns:ns2="5ecf5dcd-1648-4fe0-87e4-09fac72e5b35" targetNamespace="http://schemas.microsoft.com/office/2006/metadata/properties" ma:root="true" ma:fieldsID="5a3ae4463f311c345d3bd8d45f01ce38" ns2:_="">
    <xsd:import namespace="5ecf5dcd-1648-4fe0-87e4-09fac72e5b3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cf5dcd-1648-4fe0-87e4-09fac72e5b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DE87EDF-8A05-411C-BB94-576065CD2AB2}">
  <ds:schemaRefs>
    <ds:schemaRef ds:uri="http://schemas.openxmlformats.org/officeDocument/2006/bibliography"/>
  </ds:schemaRefs>
</ds:datastoreItem>
</file>

<file path=customXml/itemProps2.xml><?xml version="1.0" encoding="utf-8"?>
<ds:datastoreItem xmlns:ds="http://schemas.openxmlformats.org/officeDocument/2006/customXml" ds:itemID="{0078B82C-8EFA-49FB-A6F2-8FBB827FA62C}">
  <ds:schemaRefs>
    <ds:schemaRef ds:uri="http://schemas.microsoft.com/sharepoint/v3/contenttype/forms"/>
  </ds:schemaRefs>
</ds:datastoreItem>
</file>

<file path=customXml/itemProps3.xml><?xml version="1.0" encoding="utf-8"?>
<ds:datastoreItem xmlns:ds="http://schemas.openxmlformats.org/officeDocument/2006/customXml" ds:itemID="{E852643F-3A8C-41E2-84D1-B87D86B435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cf5dcd-1648-4fe0-87e4-09fac72e5b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59595D-22B7-4A8E-9744-CD96BF0465C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Macro.dot</Template>
  <TotalTime>3546</TotalTime>
  <Pages>1</Pages>
  <Words>10901</Words>
  <Characters>59525</Characters>
  <Application>Microsoft Office Word</Application>
  <DocSecurity>0</DocSecurity>
  <Lines>1803</Lines>
  <Paragraphs>791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DOI: 10</vt:lpstr>
      <vt:lpstr>DOI: 10</vt:lpstr>
    </vt:vector>
  </TitlesOfParts>
  <Company>WILEY-VCH Verlag GmbH &amp; Co. KGaA</Company>
  <LinksUpToDate>false</LinksUpToDate>
  <CharactersWithSpaces>69635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DOI: 10</dc:title>
  <dc:creator>Thomas G</dc:creator>
  <cp:lastModifiedBy>Michael Kessler</cp:lastModifiedBy>
  <cp:revision>21</cp:revision>
  <cp:lastPrinted>2014-05-06T21:39:00Z</cp:lastPrinted>
  <dcterms:created xsi:type="dcterms:W3CDTF">2013-10-20T20:07:00Z</dcterms:created>
  <dcterms:modified xsi:type="dcterms:W3CDTF">2025-10-10T19:10:00Z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0x010100DFA0E55736C899499BCD4A0C0C3AD1EF</vt:lpwstr>
  </property>
  <property fmtid="{D5CDD505-2E9C-101B-9397-08002B2CF9AE}" pid="3" name="GrammarlyDocumentId">
    <vt:lpwstr>84a4237d-66cf-4482-baed-a10a120f1e85</vt:lpwstr>
  </property>
</Properties>
</file>